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BF6C3" w14:textId="1C8D27E0" w:rsidR="007C673A" w:rsidRPr="00D41677" w:rsidRDefault="00045EAC" w:rsidP="001F2BA2">
      <w:pPr>
        <w:jc w:val="right"/>
        <w:rPr>
          <w:b/>
          <w:bCs/>
          <w:lang w:val="en-GB"/>
        </w:rPr>
      </w:pPr>
      <w:r w:rsidRPr="00D41677">
        <w:rPr>
          <w:b/>
          <w:bCs/>
          <w:noProof/>
          <w:lang w:val="en-GB"/>
        </w:rPr>
        <w:drawing>
          <wp:anchor distT="0" distB="0" distL="114300" distR="114300" simplePos="0" relativeHeight="251658240" behindDoc="1" locked="0" layoutInCell="1" allowOverlap="1" wp14:anchorId="01070298" wp14:editId="11AF7893">
            <wp:simplePos x="0" y="0"/>
            <wp:positionH relativeFrom="page">
              <wp:posOffset>-2861945</wp:posOffset>
            </wp:positionH>
            <wp:positionV relativeFrom="paragraph">
              <wp:posOffset>-741680</wp:posOffset>
            </wp:positionV>
            <wp:extent cx="11878931" cy="9322207"/>
            <wp:effectExtent l="1905" t="0" r="0" b="0"/>
            <wp:wrapNone/>
            <wp:docPr id="938874081" name="Grafik 938874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878931" cy="932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1677">
        <w:rPr>
          <w:b/>
          <w:bCs/>
          <w:noProof/>
          <w:lang w:val="en-GB" w:eastAsia="de-CH"/>
        </w:rPr>
        <w:drawing>
          <wp:anchor distT="0" distB="0" distL="114300" distR="114300" simplePos="0" relativeHeight="251658241" behindDoc="0" locked="0" layoutInCell="1" allowOverlap="1" wp14:anchorId="646C1B2D" wp14:editId="13B15953">
            <wp:simplePos x="0" y="0"/>
            <wp:positionH relativeFrom="column">
              <wp:posOffset>5291455</wp:posOffset>
            </wp:positionH>
            <wp:positionV relativeFrom="paragraph">
              <wp:posOffset>-356870</wp:posOffset>
            </wp:positionV>
            <wp:extent cx="981075" cy="981075"/>
            <wp:effectExtent l="0" t="0" r="9525" b="9525"/>
            <wp:wrapNone/>
            <wp:docPr id="92265244" name="Grafik 92265244" descr="Ein Bild, das Grafiken, Kreis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244" name="Grafik 4" descr="Ein Bild, das Grafiken, Kreis, Schrift, Logo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3000" contrast="-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1677">
        <w:rPr>
          <w:b/>
          <w:bCs/>
          <w:noProof/>
          <w:lang w:val="en-GB"/>
        </w:rPr>
        <w:t xml:space="preserve"> </w:t>
      </w:r>
    </w:p>
    <w:p w14:paraId="7EB64E22" w14:textId="0D8A4D18" w:rsidR="009B08C5" w:rsidRPr="00D41677" w:rsidRDefault="009B08C5" w:rsidP="001F2BA2">
      <w:pPr>
        <w:rPr>
          <w:b/>
          <w:bCs/>
          <w:lang w:val="en-GB"/>
        </w:rPr>
      </w:pPr>
    </w:p>
    <w:p w14:paraId="07ED1ADB" w14:textId="3F5C7F04" w:rsidR="00A93262" w:rsidRPr="00D41677" w:rsidRDefault="00643E35" w:rsidP="00A93262">
      <w:pPr>
        <w:pStyle w:val="Titel"/>
        <w:rPr>
          <w:rFonts w:asciiTheme="minorHAnsi" w:hAnsiTheme="minorHAnsi" w:cstheme="minorHAnsi"/>
          <w:color w:val="FFFFFF" w:themeColor="background1"/>
          <w:sz w:val="96"/>
          <w:szCs w:val="96"/>
          <w:lang w:val="en-GB"/>
        </w:rPr>
      </w:pPr>
      <w:r w:rsidRPr="00D41677">
        <w:rPr>
          <w:rFonts w:asciiTheme="minorHAnsi" w:hAnsiTheme="minorHAnsi" w:cstheme="minorHAnsi"/>
          <w:color w:val="FFFFFF" w:themeColor="background1"/>
          <w:sz w:val="96"/>
          <w:szCs w:val="96"/>
          <w:lang w:val="en-GB"/>
        </w:rPr>
        <w:t>H</w:t>
      </w:r>
      <w:r w:rsidR="00A93262" w:rsidRPr="00D41677">
        <w:rPr>
          <w:rFonts w:asciiTheme="minorHAnsi" w:hAnsiTheme="minorHAnsi" w:cstheme="minorHAnsi"/>
          <w:color w:val="FFFFFF" w:themeColor="background1"/>
          <w:sz w:val="96"/>
          <w:szCs w:val="96"/>
          <w:lang w:val="en-GB"/>
        </w:rPr>
        <w:t>ardware</w:t>
      </w:r>
      <w:r w:rsidRPr="00D41677">
        <w:rPr>
          <w:rFonts w:asciiTheme="minorHAnsi" w:hAnsiTheme="minorHAnsi" w:cstheme="minorHAnsi"/>
          <w:color w:val="FFFFFF" w:themeColor="background1"/>
          <w:sz w:val="96"/>
          <w:szCs w:val="96"/>
          <w:lang w:val="en-GB"/>
        </w:rPr>
        <w:t xml:space="preserve"> Report</w:t>
      </w:r>
    </w:p>
    <w:p w14:paraId="0B7F0FE7" w14:textId="54781FBC" w:rsidR="002E0AAC" w:rsidRPr="00D41677" w:rsidRDefault="00643E35" w:rsidP="006F575F">
      <w:pPr>
        <w:pStyle w:val="Untertitel"/>
        <w:jc w:val="left"/>
        <w:rPr>
          <w:rFonts w:asciiTheme="minorHAnsi" w:hAnsiTheme="minorHAnsi" w:cstheme="minorHAnsi"/>
          <w:color w:val="FFFFFF" w:themeColor="background1"/>
          <w:sz w:val="72"/>
          <w:szCs w:val="72"/>
          <w:lang w:val="en-GB"/>
        </w:rPr>
      </w:pPr>
      <w:r w:rsidRPr="00D41677">
        <w:rPr>
          <w:rFonts w:asciiTheme="minorHAnsi" w:hAnsiTheme="minorHAnsi" w:cstheme="minorHAnsi"/>
          <w:color w:val="FFFFFF" w:themeColor="background1"/>
          <w:sz w:val="52"/>
          <w:szCs w:val="52"/>
          <w:lang w:val="en-GB"/>
        </w:rPr>
        <w:t>Cable-Monitor</w:t>
      </w:r>
    </w:p>
    <w:p w14:paraId="29E2198A" w14:textId="683C44E3" w:rsidR="004D7588" w:rsidRPr="00D41677" w:rsidRDefault="002619EA" w:rsidP="002E0AAC">
      <w:pPr>
        <w:pStyle w:val="Untertitel"/>
        <w:jc w:val="left"/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</w:pPr>
      <w:r w:rsidRPr="00D41677">
        <w:rPr>
          <w:b w:val="0"/>
          <w:bCs/>
          <w:noProof/>
          <w:lang w:val="en-GB"/>
        </w:rPr>
        <w:drawing>
          <wp:inline distT="0" distB="0" distL="0" distR="0" wp14:anchorId="6FDF1419" wp14:editId="721AD531">
            <wp:extent cx="2786846" cy="4490720"/>
            <wp:effectExtent l="0" t="0" r="0" b="5080"/>
            <wp:docPr id="93053500" name="Grafik 93053500" descr="Ein Bild, das Schaltung, Elektronik, Screenshot,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3500" name="Grafik 6" descr="Ein Bild, das Schaltung, Elektronik, Screenshot, Tex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1" r="9545"/>
                    <a:stretch/>
                  </pic:blipFill>
                  <pic:spPr bwMode="auto">
                    <a:xfrm>
                      <a:off x="0" y="0"/>
                      <a:ext cx="2808748" cy="452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1A9C"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t xml:space="preserve">      </w:t>
      </w:r>
      <w:r w:rsidR="00342B0C" w:rsidRPr="00D41677">
        <w:rPr>
          <w:b w:val="0"/>
          <w:bCs/>
          <w:noProof/>
          <w:lang w:val="en-GB"/>
        </w:rPr>
        <w:drawing>
          <wp:inline distT="0" distB="0" distL="0" distR="0" wp14:anchorId="5522B09C" wp14:editId="55B0D830">
            <wp:extent cx="2544771" cy="4447976"/>
            <wp:effectExtent l="0" t="0" r="8255" b="0"/>
            <wp:docPr id="1784642444" name="Grafik 1784642444" descr="Ein Bild, das Text, Screenshot, Rechteck, Schalt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42444" name="Grafik 5" descr="Ein Bild, das Text, Screenshot, Rechteck, Schaltung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809" cy="447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9642" w14:textId="231BBF48" w:rsidR="002E0AAC" w:rsidRPr="00D41677" w:rsidRDefault="009E5823" w:rsidP="00166679">
      <w:pPr>
        <w:pStyle w:val="Untertitel"/>
        <w:spacing w:before="0" w:after="0"/>
        <w:jc w:val="left"/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</w:pPr>
      <w:r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t xml:space="preserve">Authors: </w:t>
      </w:r>
      <w:proofErr w:type="spellStart"/>
      <w:proofErr w:type="gramStart"/>
      <w:r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t>A.Horvat</w:t>
      </w:r>
      <w:proofErr w:type="spellEnd"/>
      <w:proofErr w:type="gramEnd"/>
      <w:r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t xml:space="preserve"> &amp; </w:t>
      </w:r>
      <w:proofErr w:type="spellStart"/>
      <w:r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t>T.Wey</w:t>
      </w:r>
      <w:proofErr w:type="spellEnd"/>
      <w:r w:rsidR="009B419E"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br/>
      </w:r>
      <w:r w:rsidR="006F575F"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t>Institute: ZHA</w:t>
      </w:r>
      <w:r w:rsidR="00045EAC"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t>W</w:t>
      </w:r>
      <w:r w:rsidR="006F575F"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br/>
      </w:r>
      <w:r w:rsidR="00153459"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t>Lecturers:</w:t>
      </w:r>
      <w:r w:rsidR="002E0AAC"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t xml:space="preserve"> Andreas Ehrensperger &amp; Igor Matic</w:t>
      </w:r>
    </w:p>
    <w:p w14:paraId="547B38AC" w14:textId="74ED86E9" w:rsidR="002E0AAC" w:rsidRPr="00D41677" w:rsidRDefault="001F062F" w:rsidP="00166679">
      <w:pPr>
        <w:pStyle w:val="Untertitel"/>
        <w:spacing w:before="0" w:after="0"/>
        <w:jc w:val="left"/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</w:pPr>
      <w:r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t>Subject: Project Module 3</w:t>
      </w:r>
    </w:p>
    <w:p w14:paraId="74A41C83" w14:textId="3AFB1D19" w:rsidR="00D933B3" w:rsidRPr="00D41677" w:rsidRDefault="002E0AAC" w:rsidP="00166679">
      <w:pPr>
        <w:pStyle w:val="Untertitel"/>
        <w:spacing w:before="0" w:after="0"/>
        <w:jc w:val="left"/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</w:pPr>
      <w:r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t>Date: 20 October 2023</w:t>
      </w:r>
      <w:r w:rsidR="00D933B3" w:rsidRPr="00D41677">
        <w:rPr>
          <w:rFonts w:asciiTheme="minorHAnsi" w:hAnsiTheme="minorHAnsi" w:cstheme="minorHAnsi"/>
          <w:color w:val="FFFFFF" w:themeColor="background1"/>
          <w:sz w:val="36"/>
          <w:szCs w:val="36"/>
          <w:lang w:val="en-GB"/>
        </w:rPr>
        <w:br w:type="page"/>
      </w:r>
    </w:p>
    <w:p w14:paraId="0E6BE281" w14:textId="5AB4601A" w:rsidR="001F2BA2" w:rsidRPr="00D41677" w:rsidRDefault="00962A8B" w:rsidP="00962A8B">
      <w:pPr>
        <w:pStyle w:val="berschrift1"/>
        <w:numPr>
          <w:ilvl w:val="0"/>
          <w:numId w:val="0"/>
        </w:numPr>
        <w:rPr>
          <w:lang w:val="en-GB"/>
        </w:rPr>
      </w:pPr>
      <w:bookmarkStart w:id="1" w:name="_Toc148688912"/>
      <w:r w:rsidRPr="00D41677">
        <w:rPr>
          <w:lang w:val="en-GB"/>
        </w:rPr>
        <w:lastRenderedPageBreak/>
        <w:t>Abstract</w:t>
      </w:r>
      <w:bookmarkEnd w:id="1"/>
    </w:p>
    <w:p w14:paraId="3CFCA9F2" w14:textId="232DA728" w:rsidR="0002683C" w:rsidRPr="00D41677" w:rsidRDefault="00B710AE" w:rsidP="00897735">
      <w:pPr>
        <w:rPr>
          <w:lang w:val="en-GB"/>
        </w:rPr>
      </w:pPr>
      <w:r w:rsidRPr="00D41677">
        <w:rPr>
          <w:lang w:val="en-GB"/>
        </w:rPr>
        <w:t xml:space="preserve">As part of the Project Module 3 in the </w:t>
      </w:r>
      <w:r w:rsidR="00394807" w:rsidRPr="00D41677">
        <w:rPr>
          <w:lang w:val="en-GB"/>
        </w:rPr>
        <w:t>5</w:t>
      </w:r>
      <w:r w:rsidR="00394807" w:rsidRPr="00D41677">
        <w:rPr>
          <w:vertAlign w:val="superscript"/>
          <w:lang w:val="en-GB"/>
        </w:rPr>
        <w:t>th</w:t>
      </w:r>
      <w:r w:rsidR="00394807" w:rsidRPr="00D41677">
        <w:rPr>
          <w:lang w:val="en-GB"/>
        </w:rPr>
        <w:t xml:space="preserve"> Semester, the </w:t>
      </w:r>
      <w:r w:rsidR="008E243D" w:rsidRPr="00D41677">
        <w:rPr>
          <w:lang w:val="en-GB"/>
        </w:rPr>
        <w:t>objective</w:t>
      </w:r>
      <w:r w:rsidR="00394807" w:rsidRPr="00D41677">
        <w:rPr>
          <w:lang w:val="en-GB"/>
        </w:rPr>
        <w:t xml:space="preserve"> was to develop a </w:t>
      </w:r>
      <w:r w:rsidR="00907BF7" w:rsidRPr="00D41677">
        <w:rPr>
          <w:lang w:val="en-GB"/>
        </w:rPr>
        <w:t>Cable-</w:t>
      </w:r>
      <w:r w:rsidR="00DE5275" w:rsidRPr="00D41677">
        <w:rPr>
          <w:lang w:val="en-GB"/>
        </w:rPr>
        <w:t>Monitor</w:t>
      </w:r>
      <w:r w:rsidR="00907BF7" w:rsidRPr="00D41677">
        <w:rPr>
          <w:lang w:val="en-GB"/>
        </w:rPr>
        <w:t xml:space="preserve">. </w:t>
      </w:r>
      <w:r w:rsidR="00DE5275" w:rsidRPr="00D41677">
        <w:rPr>
          <w:lang w:val="en-GB"/>
        </w:rPr>
        <w:t>This</w:t>
      </w:r>
      <w:r w:rsidR="00907BF7" w:rsidRPr="00D41677">
        <w:rPr>
          <w:lang w:val="en-GB"/>
        </w:rPr>
        <w:t xml:space="preserve"> device should be able to find hidden cables</w:t>
      </w:r>
      <w:r w:rsidR="009C498C" w:rsidRPr="00D41677">
        <w:rPr>
          <w:lang w:val="en-GB"/>
        </w:rPr>
        <w:t xml:space="preserve"> in walls, </w:t>
      </w:r>
      <w:proofErr w:type="gramStart"/>
      <w:r w:rsidR="009C498C" w:rsidRPr="00D41677">
        <w:rPr>
          <w:lang w:val="en-GB"/>
        </w:rPr>
        <w:t>floors</w:t>
      </w:r>
      <w:proofErr w:type="gramEnd"/>
      <w:r w:rsidR="009C498C" w:rsidRPr="00D41677">
        <w:rPr>
          <w:lang w:val="en-GB"/>
        </w:rPr>
        <w:t xml:space="preserve"> and ceilings</w:t>
      </w:r>
      <w:r w:rsidR="005B1F4F" w:rsidRPr="00D41677">
        <w:rPr>
          <w:lang w:val="en-GB"/>
        </w:rPr>
        <w:t xml:space="preserve"> by measuring the electromagnetic</w:t>
      </w:r>
      <w:del w:id="2" w:author="Matic Igor (matg)" w:date="2023-10-26T21:24:00Z">
        <w:r w:rsidR="005B1F4F" w:rsidRPr="00D41677" w:rsidDel="00332ED3">
          <w:rPr>
            <w:lang w:val="en-GB"/>
          </w:rPr>
          <w:delText>-</w:delText>
        </w:r>
      </w:del>
      <w:r w:rsidR="005B1F4F" w:rsidRPr="00D41677">
        <w:rPr>
          <w:lang w:val="en-GB"/>
        </w:rPr>
        <w:t xml:space="preserve"> and </w:t>
      </w:r>
      <w:r w:rsidR="00143F1E" w:rsidRPr="00D41677">
        <w:rPr>
          <w:lang w:val="en-GB"/>
        </w:rPr>
        <w:t>electro</w:t>
      </w:r>
      <w:r w:rsidR="005B1F4F" w:rsidRPr="00D41677">
        <w:rPr>
          <w:lang w:val="en-GB"/>
        </w:rPr>
        <w:t>static</w:t>
      </w:r>
      <w:r w:rsidR="00143F1E" w:rsidRPr="00D41677">
        <w:rPr>
          <w:lang w:val="en-GB"/>
        </w:rPr>
        <w:t xml:space="preserve"> </w:t>
      </w:r>
      <w:r w:rsidR="005B1F4F" w:rsidRPr="00D41677">
        <w:rPr>
          <w:lang w:val="en-GB"/>
        </w:rPr>
        <w:t>field</w:t>
      </w:r>
      <w:r w:rsidR="008E243D" w:rsidRPr="00D41677">
        <w:rPr>
          <w:lang w:val="en-GB"/>
        </w:rPr>
        <w:t>s</w:t>
      </w:r>
      <w:r w:rsidR="005B1F4F" w:rsidRPr="00D41677">
        <w:rPr>
          <w:lang w:val="en-GB"/>
        </w:rPr>
        <w:t xml:space="preserve"> of the </w:t>
      </w:r>
      <w:r w:rsidR="00550338" w:rsidRPr="00D41677">
        <w:rPr>
          <w:lang w:val="en-GB"/>
        </w:rPr>
        <w:t xml:space="preserve">cable. </w:t>
      </w:r>
      <w:r w:rsidR="00BD2D5C" w:rsidRPr="00D41677">
        <w:rPr>
          <w:lang w:val="en-GB"/>
        </w:rPr>
        <w:t xml:space="preserve">By making use of the display </w:t>
      </w:r>
      <w:r w:rsidR="005C693A" w:rsidRPr="00D41677">
        <w:rPr>
          <w:lang w:val="en-GB"/>
        </w:rPr>
        <w:t xml:space="preserve">from the </w:t>
      </w:r>
      <w:r w:rsidR="00143F1E" w:rsidRPr="00D41677">
        <w:rPr>
          <w:lang w:val="en-GB"/>
        </w:rPr>
        <w:t xml:space="preserve">provided </w:t>
      </w:r>
      <w:r w:rsidR="003B2A51" w:rsidRPr="00D41677">
        <w:rPr>
          <w:lang w:val="en-GB"/>
        </w:rPr>
        <w:t xml:space="preserve">development </w:t>
      </w:r>
      <w:ins w:id="3" w:author="Matic Igor (matg)" w:date="2023-10-26T21:24:00Z">
        <w:r w:rsidR="00332ED3">
          <w:rPr>
            <w:lang w:val="en-GB"/>
          </w:rPr>
          <w:t>k</w:t>
        </w:r>
      </w:ins>
      <w:del w:id="4" w:author="Matic Igor (matg)" w:date="2023-10-26T21:24:00Z">
        <w:r w:rsidR="003B2A51" w:rsidRPr="00D41677" w:rsidDel="00332ED3">
          <w:rPr>
            <w:lang w:val="en-GB"/>
          </w:rPr>
          <w:delText>K</w:delText>
        </w:r>
      </w:del>
      <w:r w:rsidR="003B2A51" w:rsidRPr="00D41677">
        <w:rPr>
          <w:lang w:val="en-GB"/>
        </w:rPr>
        <w:t>it</w:t>
      </w:r>
      <w:r w:rsidR="00D81C21" w:rsidRPr="00D41677">
        <w:rPr>
          <w:lang w:val="en-GB"/>
        </w:rPr>
        <w:t>, the user is guided to the approximate location of the cable</w:t>
      </w:r>
      <w:del w:id="5" w:author="Matic Igor (matg)" w:date="2023-10-26T21:24:00Z">
        <w:r w:rsidR="00127EB3" w:rsidRPr="00D41677" w:rsidDel="00332ED3">
          <w:rPr>
            <w:lang w:val="en-GB"/>
          </w:rPr>
          <w:delText>,</w:delText>
        </w:r>
      </w:del>
      <w:r w:rsidR="00580EED" w:rsidRPr="00D41677">
        <w:rPr>
          <w:lang w:val="en-GB"/>
        </w:rPr>
        <w:t xml:space="preserve"> </w:t>
      </w:r>
      <w:ins w:id="6" w:author="Matic Igor (matg)" w:date="2023-10-26T21:24:00Z">
        <w:r w:rsidR="00332ED3">
          <w:rPr>
            <w:lang w:val="en-GB"/>
          </w:rPr>
          <w:t xml:space="preserve">In </w:t>
        </w:r>
        <w:proofErr w:type="spellStart"/>
        <w:r w:rsidR="00332ED3">
          <w:rPr>
            <w:lang w:val="en-GB"/>
          </w:rPr>
          <w:t>addition,</w:t>
        </w:r>
      </w:ins>
      <w:del w:id="7" w:author="Matic Igor (matg)" w:date="2023-10-26T21:24:00Z">
        <w:r w:rsidR="003E1D0B" w:rsidRPr="00D41677" w:rsidDel="00332ED3">
          <w:rPr>
            <w:lang w:val="en-GB"/>
          </w:rPr>
          <w:delText xml:space="preserve">also </w:delText>
        </w:r>
      </w:del>
      <w:r w:rsidR="003E1D0B" w:rsidRPr="00D41677">
        <w:rPr>
          <w:lang w:val="en-GB"/>
        </w:rPr>
        <w:t>audible</w:t>
      </w:r>
      <w:proofErr w:type="spellEnd"/>
      <w:r w:rsidR="003E1D0B" w:rsidRPr="00D41677">
        <w:rPr>
          <w:lang w:val="en-GB"/>
        </w:rPr>
        <w:t xml:space="preserve"> feedback is provided using a buzzer</w:t>
      </w:r>
      <w:ins w:id="8" w:author="Matic Igor (matg)" w:date="2023-10-26T21:25:00Z">
        <w:r w:rsidR="00332ED3">
          <w:rPr>
            <w:lang w:val="en-GB"/>
          </w:rPr>
          <w:t xml:space="preserve"> </w:t>
        </w:r>
        <w:proofErr w:type="spellStart"/>
        <w:r w:rsidR="00332ED3">
          <w:rPr>
            <w:lang w:val="en-GB"/>
          </w:rPr>
          <w:t>and</w:t>
        </w:r>
      </w:ins>
      <w:del w:id="9" w:author="Matic Igor (matg)" w:date="2023-10-26T21:25:00Z">
        <w:r w:rsidR="003E1D0B" w:rsidRPr="00D41677" w:rsidDel="00332ED3">
          <w:rPr>
            <w:lang w:val="en-GB"/>
          </w:rPr>
          <w:delText>.</w:delText>
        </w:r>
        <w:r w:rsidR="00D81C21" w:rsidRPr="00D41677" w:rsidDel="00332ED3">
          <w:rPr>
            <w:lang w:val="en-GB"/>
          </w:rPr>
          <w:delText xml:space="preserve"> Furthermore</w:delText>
        </w:r>
        <w:r w:rsidR="000E568C" w:rsidRPr="00D41677" w:rsidDel="00332ED3">
          <w:rPr>
            <w:lang w:val="en-GB"/>
          </w:rPr>
          <w:delText xml:space="preserve">, </w:delText>
        </w:r>
      </w:del>
      <w:r w:rsidR="000E568C" w:rsidRPr="00D41677">
        <w:rPr>
          <w:lang w:val="en-GB"/>
        </w:rPr>
        <w:t>useful</w:t>
      </w:r>
      <w:proofErr w:type="spellEnd"/>
      <w:r w:rsidR="000E568C" w:rsidRPr="00D41677">
        <w:rPr>
          <w:lang w:val="en-GB"/>
        </w:rPr>
        <w:t xml:space="preserve"> information such as the current and voltage, is </w:t>
      </w:r>
      <w:r w:rsidR="00F128FF" w:rsidRPr="00D41677">
        <w:rPr>
          <w:lang w:val="en-GB"/>
        </w:rPr>
        <w:t>show</w:t>
      </w:r>
      <w:ins w:id="10" w:author="Matic Igor (matg)" w:date="2023-10-26T21:25:00Z">
        <w:r w:rsidR="00332ED3">
          <w:rPr>
            <w:lang w:val="en-GB"/>
          </w:rPr>
          <w:t>n</w:t>
        </w:r>
      </w:ins>
      <w:del w:id="11" w:author="Matic Igor (matg)" w:date="2023-10-26T21:25:00Z">
        <w:r w:rsidR="00F128FF" w:rsidRPr="00D41677" w:rsidDel="00332ED3">
          <w:rPr>
            <w:lang w:val="en-GB"/>
          </w:rPr>
          <w:delText>ed</w:delText>
        </w:r>
      </w:del>
      <w:r w:rsidR="000E568C" w:rsidRPr="00D41677">
        <w:rPr>
          <w:lang w:val="en-GB"/>
        </w:rPr>
        <w:t xml:space="preserve"> on the display.</w:t>
      </w:r>
      <w:r w:rsidR="006F6A89" w:rsidRPr="00D41677">
        <w:rPr>
          <w:lang w:val="en-GB"/>
        </w:rPr>
        <w:t xml:space="preserve"> </w:t>
      </w:r>
      <w:r w:rsidR="00897735" w:rsidRPr="00D41677">
        <w:rPr>
          <w:lang w:val="en-GB"/>
        </w:rPr>
        <w:t xml:space="preserve">To be able to measure </w:t>
      </w:r>
      <w:r w:rsidR="00981738" w:rsidRPr="00D41677">
        <w:rPr>
          <w:lang w:val="en-GB"/>
        </w:rPr>
        <w:t xml:space="preserve">such </w:t>
      </w:r>
      <w:del w:id="12" w:author="Matic Igor (matg)" w:date="2023-10-26T21:25:00Z">
        <w:r w:rsidR="00981738" w:rsidRPr="00D41677" w:rsidDel="00332ED3">
          <w:rPr>
            <w:lang w:val="en-GB"/>
          </w:rPr>
          <w:delText xml:space="preserve">small </w:delText>
        </w:r>
      </w:del>
      <w:ins w:id="13" w:author="Matic Igor (matg)" w:date="2023-10-26T21:25:00Z">
        <w:r w:rsidR="00332ED3">
          <w:rPr>
            <w:lang w:val="en-GB"/>
          </w:rPr>
          <w:t>weak</w:t>
        </w:r>
        <w:r w:rsidR="00332ED3" w:rsidRPr="00D41677">
          <w:rPr>
            <w:lang w:val="en-GB"/>
          </w:rPr>
          <w:t xml:space="preserve"> </w:t>
        </w:r>
      </w:ins>
      <w:r w:rsidR="00981738" w:rsidRPr="00D41677">
        <w:rPr>
          <w:lang w:val="en-GB"/>
        </w:rPr>
        <w:t>signal</w:t>
      </w:r>
      <w:ins w:id="14" w:author="Matic Igor (matg)" w:date="2023-10-26T21:25:00Z">
        <w:r w:rsidR="00332ED3">
          <w:rPr>
            <w:lang w:val="en-GB"/>
          </w:rPr>
          <w:t>s</w:t>
        </w:r>
      </w:ins>
      <w:r w:rsidR="00F90740" w:rsidRPr="00D41677">
        <w:rPr>
          <w:lang w:val="en-GB"/>
        </w:rPr>
        <w:t>, an amplifier had to be used</w:t>
      </w:r>
      <w:r w:rsidR="00373E82" w:rsidRPr="00D41677">
        <w:rPr>
          <w:lang w:val="en-GB"/>
        </w:rPr>
        <w:t xml:space="preserve">. The amplification was also paired with a </w:t>
      </w:r>
      <w:r w:rsidR="00441F58" w:rsidRPr="00D41677">
        <w:rPr>
          <w:lang w:val="en-GB"/>
        </w:rPr>
        <w:t>Multi-Feedback-Bandpass-Filter (M</w:t>
      </w:r>
      <w:r w:rsidR="00CE2B2A" w:rsidRPr="00D41677">
        <w:rPr>
          <w:lang w:val="en-GB"/>
        </w:rPr>
        <w:t xml:space="preserve">FB) </w:t>
      </w:r>
      <w:r w:rsidR="00F525AD" w:rsidRPr="00D41677">
        <w:rPr>
          <w:lang w:val="en-GB"/>
        </w:rPr>
        <w:t xml:space="preserve">to </w:t>
      </w:r>
      <w:r w:rsidR="002D2253" w:rsidRPr="00D41677">
        <w:rPr>
          <w:lang w:val="en-GB"/>
        </w:rPr>
        <w:t>eliminate</w:t>
      </w:r>
      <w:r w:rsidR="00EE037A" w:rsidRPr="00D41677">
        <w:rPr>
          <w:lang w:val="en-GB"/>
        </w:rPr>
        <w:t xml:space="preserve"> </w:t>
      </w:r>
      <w:r w:rsidR="00A44A31" w:rsidRPr="00D41677">
        <w:rPr>
          <w:lang w:val="en-GB"/>
        </w:rPr>
        <w:t xml:space="preserve">unnecessary frequencies and </w:t>
      </w:r>
      <w:r w:rsidR="00B6506F" w:rsidRPr="00D41677">
        <w:rPr>
          <w:lang w:val="en-GB"/>
        </w:rPr>
        <w:t xml:space="preserve">filter out the wanted </w:t>
      </w:r>
      <w:commentRangeStart w:id="15"/>
      <w:r w:rsidR="00B6506F" w:rsidRPr="00D41677">
        <w:rPr>
          <w:lang w:val="en-GB"/>
        </w:rPr>
        <w:t xml:space="preserve">50Hz </w:t>
      </w:r>
      <w:commentRangeEnd w:id="15"/>
      <w:r w:rsidR="00332ED3">
        <w:rPr>
          <w:rStyle w:val="Kommentarzeichen"/>
        </w:rPr>
        <w:commentReference w:id="15"/>
      </w:r>
      <w:r w:rsidR="00B6506F" w:rsidRPr="00D41677">
        <w:rPr>
          <w:lang w:val="en-GB"/>
        </w:rPr>
        <w:t>signal.</w:t>
      </w:r>
      <w:r w:rsidR="000F0682" w:rsidRPr="00D41677">
        <w:rPr>
          <w:lang w:val="en-GB"/>
        </w:rPr>
        <w:t xml:space="preserve"> </w:t>
      </w:r>
      <w:r w:rsidR="000A0DB3" w:rsidRPr="00D41677">
        <w:rPr>
          <w:lang w:val="en-GB"/>
        </w:rPr>
        <w:t>Subsequently</w:t>
      </w:r>
      <w:r w:rsidR="00750257" w:rsidRPr="00D41677">
        <w:rPr>
          <w:lang w:val="en-GB"/>
        </w:rPr>
        <w:t xml:space="preserve">, the signal </w:t>
      </w:r>
      <w:r w:rsidR="003F3FF0" w:rsidRPr="00D41677">
        <w:rPr>
          <w:lang w:val="en-GB"/>
        </w:rPr>
        <w:t xml:space="preserve">is </w:t>
      </w:r>
      <w:r w:rsidR="00F5277F" w:rsidRPr="00D41677">
        <w:rPr>
          <w:lang w:val="en-GB"/>
        </w:rPr>
        <w:t>fed</w:t>
      </w:r>
      <w:r w:rsidR="00750257" w:rsidRPr="00D41677">
        <w:rPr>
          <w:lang w:val="en-GB"/>
        </w:rPr>
        <w:t xml:space="preserve"> into an Analog-to-Digital- Converter (ADC)</w:t>
      </w:r>
      <w:r w:rsidR="00F5277F" w:rsidRPr="00D41677">
        <w:rPr>
          <w:lang w:val="en-GB"/>
        </w:rPr>
        <w:t xml:space="preserve"> and read by the </w:t>
      </w:r>
      <w:ins w:id="16" w:author="Matic Igor (matg)" w:date="2023-10-26T21:27:00Z">
        <w:r w:rsidR="00332ED3">
          <w:rPr>
            <w:lang w:val="en-GB"/>
          </w:rPr>
          <w:t>m</w:t>
        </w:r>
      </w:ins>
      <w:del w:id="17" w:author="Matic Igor (matg)" w:date="2023-10-26T21:27:00Z">
        <w:r w:rsidR="00F5277F" w:rsidRPr="00D41677" w:rsidDel="00332ED3">
          <w:rPr>
            <w:lang w:val="en-GB"/>
          </w:rPr>
          <w:delText>M</w:delText>
        </w:r>
      </w:del>
      <w:r w:rsidR="00F5277F" w:rsidRPr="00D41677">
        <w:rPr>
          <w:lang w:val="en-GB"/>
        </w:rPr>
        <w:t>icrocontroller</w:t>
      </w:r>
      <w:r w:rsidR="00AA0062" w:rsidRPr="00D41677">
        <w:rPr>
          <w:lang w:val="en-GB"/>
        </w:rPr>
        <w:t>.</w:t>
      </w:r>
      <w:r w:rsidR="00F47D7E" w:rsidRPr="00D41677">
        <w:rPr>
          <w:lang w:val="en-GB"/>
        </w:rPr>
        <w:t xml:space="preserve"> </w:t>
      </w:r>
      <w:r w:rsidR="008E243D" w:rsidRPr="00D41677">
        <w:rPr>
          <w:lang w:val="en-GB"/>
        </w:rPr>
        <w:t xml:space="preserve">The final product </w:t>
      </w:r>
      <w:del w:id="18" w:author="Matic Igor (matg)" w:date="2023-10-26T21:27:00Z">
        <w:r w:rsidR="008E243D" w:rsidRPr="00D41677" w:rsidDel="00332ED3">
          <w:rPr>
            <w:lang w:val="en-GB"/>
          </w:rPr>
          <w:delText xml:space="preserve">aimed </w:delText>
        </w:r>
      </w:del>
      <w:ins w:id="19" w:author="Matic Igor (matg)" w:date="2023-10-26T21:27:00Z">
        <w:r w:rsidR="00332ED3">
          <w:rPr>
            <w:lang w:val="en-GB"/>
          </w:rPr>
          <w:t>aims</w:t>
        </w:r>
        <w:r w:rsidR="00332ED3" w:rsidRPr="00D41677">
          <w:rPr>
            <w:lang w:val="en-GB"/>
          </w:rPr>
          <w:t xml:space="preserve"> </w:t>
        </w:r>
      </w:ins>
      <w:r w:rsidR="008E243D" w:rsidRPr="00D41677">
        <w:rPr>
          <w:lang w:val="en-GB"/>
        </w:rPr>
        <w:t xml:space="preserve">to detect various types of cables, including one- or two-phased cables, and </w:t>
      </w:r>
      <w:ins w:id="20" w:author="Matic Igor (matg)" w:date="2023-10-26T21:27:00Z">
        <w:r w:rsidR="00332ED3">
          <w:rPr>
            <w:lang w:val="en-GB"/>
          </w:rPr>
          <w:t xml:space="preserve">will </w:t>
        </w:r>
      </w:ins>
      <w:r w:rsidR="008E243D" w:rsidRPr="00D41677">
        <w:rPr>
          <w:lang w:val="en-GB"/>
        </w:rPr>
        <w:t>featur</w:t>
      </w:r>
      <w:ins w:id="21" w:author="Matic Igor (matg)" w:date="2023-10-26T21:27:00Z">
        <w:r w:rsidR="00332ED3">
          <w:rPr>
            <w:lang w:val="en-GB"/>
          </w:rPr>
          <w:t>es</w:t>
        </w:r>
      </w:ins>
      <w:del w:id="22" w:author="Matic Igor (matg)" w:date="2023-10-26T21:27:00Z">
        <w:r w:rsidR="008E243D" w:rsidRPr="00D41677" w:rsidDel="00332ED3">
          <w:rPr>
            <w:lang w:val="en-GB"/>
          </w:rPr>
          <w:delText>ed</w:delText>
        </w:r>
      </w:del>
      <w:r w:rsidR="008E243D" w:rsidRPr="00D41677">
        <w:rPr>
          <w:lang w:val="en-GB"/>
        </w:rPr>
        <w:t xml:space="preserve"> an intuitive touch interface. The challenge extended beyond the realms of hardware and software to effective teamwork, as the project was a collaborative effort between two individuals. Successful completion required meticulous planning and coordination between team members.</w:t>
      </w:r>
    </w:p>
    <w:p w14:paraId="0805112B" w14:textId="77777777" w:rsidR="00307348" w:rsidRPr="00D41677" w:rsidRDefault="00307348" w:rsidP="00897735">
      <w:pPr>
        <w:rPr>
          <w:lang w:val="en-GB"/>
        </w:rPr>
      </w:pPr>
    </w:p>
    <w:p w14:paraId="016376C0" w14:textId="1C6D17B6" w:rsidR="00307348" w:rsidRDefault="00307348" w:rsidP="00897735">
      <w:pPr>
        <w:rPr>
          <w:ins w:id="23" w:author="Matic Igor (matg)" w:date="2023-10-26T21:27:00Z"/>
          <w:color w:val="FF0000"/>
          <w:lang w:val="en-GB"/>
        </w:rPr>
      </w:pPr>
      <w:r w:rsidRPr="00D41677">
        <w:rPr>
          <w:color w:val="FF0000"/>
          <w:lang w:val="en-GB"/>
        </w:rPr>
        <w:t>Done</w:t>
      </w:r>
    </w:p>
    <w:p w14:paraId="1ABD522B" w14:textId="1A5B9F37" w:rsidR="00332ED3" w:rsidRPr="00D41677" w:rsidRDefault="00332ED3" w:rsidP="00897735">
      <w:pPr>
        <w:rPr>
          <w:color w:val="FF0000"/>
          <w:lang w:val="en-GB"/>
        </w:rPr>
      </w:pPr>
      <w:ins w:id="24" w:author="Matic Igor (matg)" w:date="2023-10-26T21:28:00Z">
        <w:r>
          <w:rPr>
            <w:color w:val="FF0000"/>
            <w:lang w:val="en-GB"/>
          </w:rPr>
          <w:t>All relevant points included.</w:t>
        </w:r>
      </w:ins>
    </w:p>
    <w:p w14:paraId="3611063F" w14:textId="77777777" w:rsidR="00F5277F" w:rsidRPr="00D41677" w:rsidRDefault="00F5277F">
      <w:pPr>
        <w:spacing w:before="0" w:after="160" w:line="259" w:lineRule="auto"/>
        <w:jc w:val="left"/>
        <w:rPr>
          <w:lang w:val="en-GB"/>
        </w:rPr>
      </w:pPr>
      <w:r w:rsidRPr="00D41677">
        <w:rPr>
          <w:lang w:val="en-GB"/>
        </w:rPr>
        <w:br w:type="page"/>
      </w:r>
    </w:p>
    <w:sdt>
      <w:sdtPr>
        <w:rPr>
          <w:rFonts w:eastAsia="Times New Roman" w:cs="Times New Roman"/>
          <w:b w:val="0"/>
          <w:color w:val="auto"/>
          <w:sz w:val="22"/>
          <w:szCs w:val="24"/>
          <w:lang w:val="en-GB" w:eastAsia="de-DE"/>
        </w:rPr>
        <w:id w:val="-149464305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4106C0D" w14:textId="4D9E8A16" w:rsidR="00962A8B" w:rsidRPr="00D41677" w:rsidRDefault="00B803B2" w:rsidP="00962A8B">
          <w:pPr>
            <w:pStyle w:val="Inhaltsverzeichnisberschrift"/>
            <w:rPr>
              <w:lang w:val="en-GB"/>
            </w:rPr>
          </w:pPr>
          <w:r w:rsidRPr="00D41677">
            <w:rPr>
              <w:lang w:val="en-GB"/>
            </w:rPr>
            <w:t xml:space="preserve">Table of </w:t>
          </w:r>
          <w:r w:rsidR="001105DE" w:rsidRPr="00D41677">
            <w:rPr>
              <w:lang w:val="en-GB"/>
            </w:rPr>
            <w:t>C</w:t>
          </w:r>
          <w:r w:rsidRPr="00D41677">
            <w:rPr>
              <w:lang w:val="en-GB"/>
            </w:rPr>
            <w:t>ontent</w:t>
          </w:r>
          <w:r w:rsidR="008936B5" w:rsidRPr="00D41677">
            <w:rPr>
              <w:lang w:val="en-GB"/>
            </w:rPr>
            <w:t>s</w:t>
          </w:r>
        </w:p>
        <w:commentRangeStart w:id="25"/>
        <w:commentRangeStart w:id="26"/>
        <w:p w14:paraId="3B8D992E" w14:textId="04F54604" w:rsidR="00CF3FB8" w:rsidRPr="00D41677" w:rsidRDefault="00962A8B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r w:rsidRPr="00D41677">
            <w:rPr>
              <w:lang w:val="en-GB"/>
            </w:rPr>
            <w:fldChar w:fldCharType="begin"/>
          </w:r>
          <w:r w:rsidRPr="00D41677">
            <w:rPr>
              <w:lang w:val="en-GB"/>
            </w:rPr>
            <w:instrText xml:space="preserve"> TOC \o "1-3" \h \z \u </w:instrText>
          </w:r>
          <w:r w:rsidRPr="00D41677">
            <w:rPr>
              <w:lang w:val="en-GB"/>
            </w:rPr>
            <w:fldChar w:fldCharType="separate"/>
          </w:r>
          <w:r w:rsidR="009B3B51">
            <w:fldChar w:fldCharType="begin"/>
          </w:r>
          <w:r w:rsidR="009B3B51">
            <w:instrText>HYPERLINK \l "_Toc148688912"</w:instrText>
          </w:r>
          <w:r w:rsidR="009B3B51">
            <w:fldChar w:fldCharType="separate"/>
          </w:r>
          <w:del w:id="27" w:author="Matic Igor (matg)" w:date="2023-10-26T21:28:00Z">
            <w:r w:rsidR="00CF3FB8" w:rsidRPr="00D41677" w:rsidDel="00332ED3">
              <w:rPr>
                <w:rStyle w:val="Hyperlink"/>
                <w:rFonts w:eastAsiaTheme="majorEastAsia"/>
                <w:noProof/>
                <w:lang w:val="en-GB"/>
              </w:rPr>
              <w:delText>Abstract</w:delText>
            </w:r>
          </w:del>
          <w:r w:rsidR="00CF3FB8" w:rsidRPr="00D41677">
            <w:rPr>
              <w:noProof/>
              <w:webHidden/>
              <w:lang w:val="en-GB"/>
            </w:rPr>
            <w:tab/>
          </w:r>
          <w:r w:rsidR="00CF3FB8" w:rsidRPr="00D41677">
            <w:rPr>
              <w:noProof/>
              <w:webHidden/>
              <w:lang w:val="en-GB"/>
            </w:rPr>
            <w:fldChar w:fldCharType="begin"/>
          </w:r>
          <w:r w:rsidR="00CF3FB8" w:rsidRPr="00D41677">
            <w:rPr>
              <w:noProof/>
              <w:webHidden/>
              <w:lang w:val="en-GB"/>
            </w:rPr>
            <w:instrText xml:space="preserve"> PAGEREF _Toc148688912 \h </w:instrText>
          </w:r>
          <w:r w:rsidR="00CF3FB8" w:rsidRPr="00D41677">
            <w:rPr>
              <w:noProof/>
              <w:webHidden/>
              <w:lang w:val="en-GB"/>
            </w:rPr>
          </w:r>
          <w:r w:rsidR="00CF3FB8" w:rsidRPr="00D41677">
            <w:rPr>
              <w:noProof/>
              <w:webHidden/>
              <w:lang w:val="en-GB"/>
            </w:rPr>
            <w:fldChar w:fldCharType="separate"/>
          </w:r>
          <w:r w:rsidR="00CF3FB8" w:rsidRPr="00D41677">
            <w:rPr>
              <w:noProof/>
              <w:webHidden/>
              <w:lang w:val="en-GB"/>
            </w:rPr>
            <w:t>1</w:t>
          </w:r>
          <w:r w:rsidR="00CF3FB8" w:rsidRPr="00D41677">
            <w:rPr>
              <w:noProof/>
              <w:webHidden/>
              <w:lang w:val="en-GB"/>
            </w:rPr>
            <w:fldChar w:fldCharType="end"/>
          </w:r>
          <w:r w:rsidR="009B3B51">
            <w:rPr>
              <w:noProof/>
              <w:lang w:val="en-GB"/>
            </w:rPr>
            <w:fldChar w:fldCharType="end"/>
          </w:r>
        </w:p>
        <w:p w14:paraId="423A3EA5" w14:textId="176B8A4C" w:rsidR="00CF3FB8" w:rsidRPr="00D41677" w:rsidRDefault="009B3B51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hyperlink w:anchor="_Toc148688913" w:history="1"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1.</w:t>
            </w:r>
            <w:r w:rsidR="00CF3FB8" w:rsidRPr="00D41677">
              <w:rPr>
                <w:rFonts w:asciiTheme="minorHAnsi" w:eastAsiaTheme="minorEastAsia" w:hAnsiTheme="minorHAnsi" w:cstheme="minorBidi"/>
                <w:noProof/>
                <w:kern w:val="2"/>
                <w:szCs w:val="22"/>
                <w:lang w:val="en-GB" w:eastAsia="de-CH"/>
                <w14:ligatures w14:val="standardContextual"/>
              </w:rPr>
              <w:tab/>
            </w:r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Introduction</w:t>
            </w:r>
            <w:r w:rsidR="00CF3FB8" w:rsidRPr="00D41677">
              <w:rPr>
                <w:noProof/>
                <w:webHidden/>
                <w:lang w:val="en-GB"/>
              </w:rPr>
              <w:tab/>
            </w:r>
            <w:r w:rsidR="00CF3FB8" w:rsidRPr="00D41677">
              <w:rPr>
                <w:noProof/>
                <w:webHidden/>
                <w:lang w:val="en-GB"/>
              </w:rPr>
              <w:fldChar w:fldCharType="begin"/>
            </w:r>
            <w:r w:rsidR="00CF3FB8" w:rsidRPr="00D41677">
              <w:rPr>
                <w:noProof/>
                <w:webHidden/>
                <w:lang w:val="en-GB"/>
              </w:rPr>
              <w:instrText xml:space="preserve"> PAGEREF _Toc148688913 \h </w:instrText>
            </w:r>
            <w:r w:rsidR="00CF3FB8" w:rsidRPr="00D41677">
              <w:rPr>
                <w:noProof/>
                <w:webHidden/>
                <w:lang w:val="en-GB"/>
              </w:rPr>
            </w:r>
            <w:r w:rsidR="00CF3FB8" w:rsidRPr="00D41677">
              <w:rPr>
                <w:noProof/>
                <w:webHidden/>
                <w:lang w:val="en-GB"/>
              </w:rPr>
              <w:fldChar w:fldCharType="separate"/>
            </w:r>
            <w:r w:rsidR="00CF3FB8" w:rsidRPr="00D41677">
              <w:rPr>
                <w:noProof/>
                <w:webHidden/>
                <w:lang w:val="en-GB"/>
              </w:rPr>
              <w:t>3</w:t>
            </w:r>
            <w:r w:rsidR="00CF3FB8" w:rsidRPr="00D41677">
              <w:rPr>
                <w:noProof/>
                <w:webHidden/>
                <w:lang w:val="en-GB"/>
              </w:rPr>
              <w:fldChar w:fldCharType="end"/>
            </w:r>
          </w:hyperlink>
        </w:p>
        <w:p w14:paraId="4F821DFA" w14:textId="78697C94" w:rsidR="00CF3FB8" w:rsidRPr="00D41677" w:rsidRDefault="009B3B51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hyperlink w:anchor="_Toc148688914" w:history="1"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2.</w:t>
            </w:r>
            <w:r w:rsidR="00CF3FB8" w:rsidRPr="00D41677">
              <w:rPr>
                <w:rFonts w:asciiTheme="minorHAnsi" w:eastAsiaTheme="minorEastAsia" w:hAnsiTheme="minorHAnsi" w:cstheme="minorBidi"/>
                <w:noProof/>
                <w:kern w:val="2"/>
                <w:szCs w:val="22"/>
                <w:lang w:val="en-GB" w:eastAsia="de-CH"/>
                <w14:ligatures w14:val="standardContextual"/>
              </w:rPr>
              <w:tab/>
            </w:r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Specifications</w:t>
            </w:r>
            <w:r w:rsidR="00CF3FB8" w:rsidRPr="00D41677">
              <w:rPr>
                <w:noProof/>
                <w:webHidden/>
                <w:lang w:val="en-GB"/>
              </w:rPr>
              <w:tab/>
            </w:r>
            <w:r w:rsidR="00CF3FB8" w:rsidRPr="00D41677">
              <w:rPr>
                <w:noProof/>
                <w:webHidden/>
                <w:lang w:val="en-GB"/>
              </w:rPr>
              <w:fldChar w:fldCharType="begin"/>
            </w:r>
            <w:r w:rsidR="00CF3FB8" w:rsidRPr="00D41677">
              <w:rPr>
                <w:noProof/>
                <w:webHidden/>
                <w:lang w:val="en-GB"/>
              </w:rPr>
              <w:instrText xml:space="preserve"> PAGEREF _Toc148688914 \h </w:instrText>
            </w:r>
            <w:r w:rsidR="00CF3FB8" w:rsidRPr="00D41677">
              <w:rPr>
                <w:noProof/>
                <w:webHidden/>
                <w:lang w:val="en-GB"/>
              </w:rPr>
            </w:r>
            <w:r w:rsidR="00CF3FB8" w:rsidRPr="00D41677">
              <w:rPr>
                <w:noProof/>
                <w:webHidden/>
                <w:lang w:val="en-GB"/>
              </w:rPr>
              <w:fldChar w:fldCharType="separate"/>
            </w:r>
            <w:r w:rsidR="00CF3FB8" w:rsidRPr="00D41677">
              <w:rPr>
                <w:noProof/>
                <w:webHidden/>
                <w:lang w:val="en-GB"/>
              </w:rPr>
              <w:t>3</w:t>
            </w:r>
            <w:r w:rsidR="00CF3FB8" w:rsidRPr="00D41677">
              <w:rPr>
                <w:noProof/>
                <w:webHidden/>
                <w:lang w:val="en-GB"/>
              </w:rPr>
              <w:fldChar w:fldCharType="end"/>
            </w:r>
          </w:hyperlink>
        </w:p>
        <w:p w14:paraId="4DC4D816" w14:textId="0B0830BD" w:rsidR="00CF3FB8" w:rsidRPr="00D41677" w:rsidRDefault="009B3B51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hyperlink w:anchor="_Toc148688915" w:history="1"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3.</w:t>
            </w:r>
            <w:r w:rsidR="00CF3FB8" w:rsidRPr="00D41677">
              <w:rPr>
                <w:rFonts w:asciiTheme="minorHAnsi" w:eastAsiaTheme="minorEastAsia" w:hAnsiTheme="minorHAnsi" w:cstheme="minorBidi"/>
                <w:noProof/>
                <w:kern w:val="2"/>
                <w:szCs w:val="22"/>
                <w:lang w:val="en-GB" w:eastAsia="de-CH"/>
                <w14:ligatures w14:val="standardContextual"/>
              </w:rPr>
              <w:tab/>
            </w:r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Evaluation</w:t>
            </w:r>
            <w:r w:rsidR="00CF3FB8" w:rsidRPr="00D41677">
              <w:rPr>
                <w:noProof/>
                <w:webHidden/>
                <w:lang w:val="en-GB"/>
              </w:rPr>
              <w:tab/>
            </w:r>
            <w:r w:rsidR="00CF3FB8" w:rsidRPr="00D41677">
              <w:rPr>
                <w:noProof/>
                <w:webHidden/>
                <w:lang w:val="en-GB"/>
              </w:rPr>
              <w:fldChar w:fldCharType="begin"/>
            </w:r>
            <w:r w:rsidR="00CF3FB8" w:rsidRPr="00D41677">
              <w:rPr>
                <w:noProof/>
                <w:webHidden/>
                <w:lang w:val="en-GB"/>
              </w:rPr>
              <w:instrText xml:space="preserve"> PAGEREF _Toc148688915 \h </w:instrText>
            </w:r>
            <w:r w:rsidR="00CF3FB8" w:rsidRPr="00D41677">
              <w:rPr>
                <w:noProof/>
                <w:webHidden/>
                <w:lang w:val="en-GB"/>
              </w:rPr>
            </w:r>
            <w:r w:rsidR="00CF3FB8" w:rsidRPr="00D41677">
              <w:rPr>
                <w:noProof/>
                <w:webHidden/>
                <w:lang w:val="en-GB"/>
              </w:rPr>
              <w:fldChar w:fldCharType="separate"/>
            </w:r>
            <w:r w:rsidR="00CF3FB8" w:rsidRPr="00D41677">
              <w:rPr>
                <w:noProof/>
                <w:webHidden/>
                <w:lang w:val="en-GB"/>
              </w:rPr>
              <w:t>3</w:t>
            </w:r>
            <w:r w:rsidR="00CF3FB8" w:rsidRPr="00D41677">
              <w:rPr>
                <w:noProof/>
                <w:webHidden/>
                <w:lang w:val="en-GB"/>
              </w:rPr>
              <w:fldChar w:fldCharType="end"/>
            </w:r>
          </w:hyperlink>
        </w:p>
        <w:p w14:paraId="13A29CC9" w14:textId="79882D70" w:rsidR="00CF3FB8" w:rsidRPr="00D41677" w:rsidRDefault="009B3B51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hyperlink w:anchor="_Toc148688916" w:history="1"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4.</w:t>
            </w:r>
            <w:r w:rsidR="00CF3FB8" w:rsidRPr="00D41677">
              <w:rPr>
                <w:rFonts w:asciiTheme="minorHAnsi" w:eastAsiaTheme="minorEastAsia" w:hAnsiTheme="minorHAnsi" w:cstheme="minorBidi"/>
                <w:noProof/>
                <w:kern w:val="2"/>
                <w:szCs w:val="22"/>
                <w:lang w:val="en-GB" w:eastAsia="de-CH"/>
                <w14:ligatures w14:val="standardContextual"/>
              </w:rPr>
              <w:tab/>
            </w:r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Development</w:t>
            </w:r>
            <w:r w:rsidR="00CF3FB8" w:rsidRPr="00D41677">
              <w:rPr>
                <w:noProof/>
                <w:webHidden/>
                <w:lang w:val="en-GB"/>
              </w:rPr>
              <w:tab/>
            </w:r>
            <w:r w:rsidR="00CF3FB8" w:rsidRPr="00D41677">
              <w:rPr>
                <w:noProof/>
                <w:webHidden/>
                <w:lang w:val="en-GB"/>
              </w:rPr>
              <w:fldChar w:fldCharType="begin"/>
            </w:r>
            <w:r w:rsidR="00CF3FB8" w:rsidRPr="00D41677">
              <w:rPr>
                <w:noProof/>
                <w:webHidden/>
                <w:lang w:val="en-GB"/>
              </w:rPr>
              <w:instrText xml:space="preserve"> PAGEREF _Toc148688916 \h </w:instrText>
            </w:r>
            <w:r w:rsidR="00CF3FB8" w:rsidRPr="00D41677">
              <w:rPr>
                <w:noProof/>
                <w:webHidden/>
                <w:lang w:val="en-GB"/>
              </w:rPr>
            </w:r>
            <w:r w:rsidR="00CF3FB8" w:rsidRPr="00D41677">
              <w:rPr>
                <w:noProof/>
                <w:webHidden/>
                <w:lang w:val="en-GB"/>
              </w:rPr>
              <w:fldChar w:fldCharType="separate"/>
            </w:r>
            <w:r w:rsidR="00CF3FB8" w:rsidRPr="00D41677">
              <w:rPr>
                <w:noProof/>
                <w:webHidden/>
                <w:lang w:val="en-GB"/>
              </w:rPr>
              <w:t>4</w:t>
            </w:r>
            <w:r w:rsidR="00CF3FB8" w:rsidRPr="00D41677">
              <w:rPr>
                <w:noProof/>
                <w:webHidden/>
                <w:lang w:val="en-GB"/>
              </w:rPr>
              <w:fldChar w:fldCharType="end"/>
            </w:r>
          </w:hyperlink>
        </w:p>
        <w:p w14:paraId="606587DC" w14:textId="631DD82D" w:rsidR="00CF3FB8" w:rsidRPr="00D41677" w:rsidRDefault="009B3B51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hyperlink w:anchor="_Toc148688917" w:history="1"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5.</w:t>
            </w:r>
            <w:r w:rsidR="00CF3FB8" w:rsidRPr="00D41677">
              <w:rPr>
                <w:rFonts w:asciiTheme="minorHAnsi" w:eastAsiaTheme="minorEastAsia" w:hAnsiTheme="minorHAnsi" w:cstheme="minorBidi"/>
                <w:noProof/>
                <w:kern w:val="2"/>
                <w:szCs w:val="22"/>
                <w:lang w:val="en-GB" w:eastAsia="de-CH"/>
                <w14:ligatures w14:val="standardContextual"/>
              </w:rPr>
              <w:tab/>
            </w:r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Implementation</w:t>
            </w:r>
            <w:r w:rsidR="00CF3FB8" w:rsidRPr="00D41677">
              <w:rPr>
                <w:noProof/>
                <w:webHidden/>
                <w:lang w:val="en-GB"/>
              </w:rPr>
              <w:tab/>
            </w:r>
            <w:r w:rsidR="00CF3FB8" w:rsidRPr="00D41677">
              <w:rPr>
                <w:noProof/>
                <w:webHidden/>
                <w:lang w:val="en-GB"/>
              </w:rPr>
              <w:fldChar w:fldCharType="begin"/>
            </w:r>
            <w:r w:rsidR="00CF3FB8" w:rsidRPr="00D41677">
              <w:rPr>
                <w:noProof/>
                <w:webHidden/>
                <w:lang w:val="en-GB"/>
              </w:rPr>
              <w:instrText xml:space="preserve"> PAGEREF _Toc148688917 \h </w:instrText>
            </w:r>
            <w:r w:rsidR="00CF3FB8" w:rsidRPr="00D41677">
              <w:rPr>
                <w:noProof/>
                <w:webHidden/>
                <w:lang w:val="en-GB"/>
              </w:rPr>
            </w:r>
            <w:r w:rsidR="00CF3FB8" w:rsidRPr="00D41677">
              <w:rPr>
                <w:noProof/>
                <w:webHidden/>
                <w:lang w:val="en-GB"/>
              </w:rPr>
              <w:fldChar w:fldCharType="separate"/>
            </w:r>
            <w:r w:rsidR="00CF3FB8" w:rsidRPr="00D41677">
              <w:rPr>
                <w:noProof/>
                <w:webHidden/>
                <w:lang w:val="en-GB"/>
              </w:rPr>
              <w:t>5</w:t>
            </w:r>
            <w:r w:rsidR="00CF3FB8" w:rsidRPr="00D41677">
              <w:rPr>
                <w:noProof/>
                <w:webHidden/>
                <w:lang w:val="en-GB"/>
              </w:rPr>
              <w:fldChar w:fldCharType="end"/>
            </w:r>
          </w:hyperlink>
        </w:p>
        <w:p w14:paraId="3219EFA5" w14:textId="669D7E17" w:rsidR="00CF3FB8" w:rsidRPr="00D41677" w:rsidRDefault="009B3B51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hyperlink w:anchor="_Toc148688918" w:history="1"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6.</w:t>
            </w:r>
            <w:r w:rsidR="00CF3FB8" w:rsidRPr="00D41677">
              <w:rPr>
                <w:rFonts w:asciiTheme="minorHAnsi" w:eastAsiaTheme="minorEastAsia" w:hAnsiTheme="minorHAnsi" w:cstheme="minorBidi"/>
                <w:noProof/>
                <w:kern w:val="2"/>
                <w:szCs w:val="22"/>
                <w:lang w:val="en-GB" w:eastAsia="de-CH"/>
                <w14:ligatures w14:val="standardContextual"/>
              </w:rPr>
              <w:tab/>
            </w:r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Testing</w:t>
            </w:r>
            <w:r w:rsidR="00CF3FB8" w:rsidRPr="00D41677">
              <w:rPr>
                <w:noProof/>
                <w:webHidden/>
                <w:lang w:val="en-GB"/>
              </w:rPr>
              <w:tab/>
            </w:r>
            <w:r w:rsidR="00CF3FB8" w:rsidRPr="00D41677">
              <w:rPr>
                <w:noProof/>
                <w:webHidden/>
                <w:lang w:val="en-GB"/>
              </w:rPr>
              <w:fldChar w:fldCharType="begin"/>
            </w:r>
            <w:r w:rsidR="00CF3FB8" w:rsidRPr="00D41677">
              <w:rPr>
                <w:noProof/>
                <w:webHidden/>
                <w:lang w:val="en-GB"/>
              </w:rPr>
              <w:instrText xml:space="preserve"> PAGEREF _Toc148688918 \h </w:instrText>
            </w:r>
            <w:r w:rsidR="00CF3FB8" w:rsidRPr="00D41677">
              <w:rPr>
                <w:noProof/>
                <w:webHidden/>
                <w:lang w:val="en-GB"/>
              </w:rPr>
            </w:r>
            <w:r w:rsidR="00CF3FB8" w:rsidRPr="00D41677">
              <w:rPr>
                <w:noProof/>
                <w:webHidden/>
                <w:lang w:val="en-GB"/>
              </w:rPr>
              <w:fldChar w:fldCharType="separate"/>
            </w:r>
            <w:r w:rsidR="00CF3FB8" w:rsidRPr="00D41677">
              <w:rPr>
                <w:noProof/>
                <w:webHidden/>
                <w:lang w:val="en-GB"/>
              </w:rPr>
              <w:t>5</w:t>
            </w:r>
            <w:r w:rsidR="00CF3FB8" w:rsidRPr="00D41677">
              <w:rPr>
                <w:noProof/>
                <w:webHidden/>
                <w:lang w:val="en-GB"/>
              </w:rPr>
              <w:fldChar w:fldCharType="end"/>
            </w:r>
          </w:hyperlink>
        </w:p>
        <w:p w14:paraId="280B55EC" w14:textId="4A1244AE" w:rsidR="00CF3FB8" w:rsidRPr="00D41677" w:rsidRDefault="009B3B51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hyperlink w:anchor="_Toc148688919" w:history="1"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7.</w:t>
            </w:r>
            <w:r w:rsidR="00CF3FB8" w:rsidRPr="00D41677">
              <w:rPr>
                <w:rFonts w:asciiTheme="minorHAnsi" w:eastAsiaTheme="minorEastAsia" w:hAnsiTheme="minorHAnsi" w:cstheme="minorBidi"/>
                <w:noProof/>
                <w:kern w:val="2"/>
                <w:szCs w:val="22"/>
                <w:lang w:val="en-GB" w:eastAsia="de-CH"/>
                <w14:ligatures w14:val="standardContextual"/>
              </w:rPr>
              <w:tab/>
            </w:r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Project Management</w:t>
            </w:r>
            <w:r w:rsidR="00CF3FB8" w:rsidRPr="00D41677">
              <w:rPr>
                <w:noProof/>
                <w:webHidden/>
                <w:lang w:val="en-GB"/>
              </w:rPr>
              <w:tab/>
            </w:r>
            <w:r w:rsidR="00CF3FB8" w:rsidRPr="00D41677">
              <w:rPr>
                <w:noProof/>
                <w:webHidden/>
                <w:lang w:val="en-GB"/>
              </w:rPr>
              <w:fldChar w:fldCharType="begin"/>
            </w:r>
            <w:r w:rsidR="00CF3FB8" w:rsidRPr="00D41677">
              <w:rPr>
                <w:noProof/>
                <w:webHidden/>
                <w:lang w:val="en-GB"/>
              </w:rPr>
              <w:instrText xml:space="preserve"> PAGEREF _Toc148688919 \h </w:instrText>
            </w:r>
            <w:r w:rsidR="00CF3FB8" w:rsidRPr="00D41677">
              <w:rPr>
                <w:noProof/>
                <w:webHidden/>
                <w:lang w:val="en-GB"/>
              </w:rPr>
            </w:r>
            <w:r w:rsidR="00CF3FB8" w:rsidRPr="00D41677">
              <w:rPr>
                <w:noProof/>
                <w:webHidden/>
                <w:lang w:val="en-GB"/>
              </w:rPr>
              <w:fldChar w:fldCharType="separate"/>
            </w:r>
            <w:r w:rsidR="00CF3FB8" w:rsidRPr="00D41677">
              <w:rPr>
                <w:noProof/>
                <w:webHidden/>
                <w:lang w:val="en-GB"/>
              </w:rPr>
              <w:t>5</w:t>
            </w:r>
            <w:r w:rsidR="00CF3FB8" w:rsidRPr="00D41677">
              <w:rPr>
                <w:noProof/>
                <w:webHidden/>
                <w:lang w:val="en-GB"/>
              </w:rPr>
              <w:fldChar w:fldCharType="end"/>
            </w:r>
          </w:hyperlink>
        </w:p>
        <w:p w14:paraId="55EC156D" w14:textId="0E81F2B1" w:rsidR="00CF3FB8" w:rsidRPr="00D41677" w:rsidRDefault="009B3B51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hyperlink w:anchor="_Toc148688920" w:history="1"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8.</w:t>
            </w:r>
            <w:r w:rsidR="00CF3FB8" w:rsidRPr="00D41677">
              <w:rPr>
                <w:rFonts w:asciiTheme="minorHAnsi" w:eastAsiaTheme="minorEastAsia" w:hAnsiTheme="minorHAnsi" w:cstheme="minorBidi"/>
                <w:noProof/>
                <w:kern w:val="2"/>
                <w:szCs w:val="22"/>
                <w:lang w:val="en-GB" w:eastAsia="de-CH"/>
                <w14:ligatures w14:val="standardContextual"/>
              </w:rPr>
              <w:tab/>
            </w:r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Conclusion</w:t>
            </w:r>
            <w:r w:rsidR="00CF3FB8" w:rsidRPr="00D41677">
              <w:rPr>
                <w:noProof/>
                <w:webHidden/>
                <w:lang w:val="en-GB"/>
              </w:rPr>
              <w:tab/>
            </w:r>
            <w:r w:rsidR="00CF3FB8" w:rsidRPr="00D41677">
              <w:rPr>
                <w:noProof/>
                <w:webHidden/>
                <w:lang w:val="en-GB"/>
              </w:rPr>
              <w:fldChar w:fldCharType="begin"/>
            </w:r>
            <w:r w:rsidR="00CF3FB8" w:rsidRPr="00D41677">
              <w:rPr>
                <w:noProof/>
                <w:webHidden/>
                <w:lang w:val="en-GB"/>
              </w:rPr>
              <w:instrText xml:space="preserve"> PAGEREF _Toc148688920 \h </w:instrText>
            </w:r>
            <w:r w:rsidR="00CF3FB8" w:rsidRPr="00D41677">
              <w:rPr>
                <w:noProof/>
                <w:webHidden/>
                <w:lang w:val="en-GB"/>
              </w:rPr>
            </w:r>
            <w:r w:rsidR="00CF3FB8" w:rsidRPr="00D41677">
              <w:rPr>
                <w:noProof/>
                <w:webHidden/>
                <w:lang w:val="en-GB"/>
              </w:rPr>
              <w:fldChar w:fldCharType="separate"/>
            </w:r>
            <w:r w:rsidR="00CF3FB8" w:rsidRPr="00D41677">
              <w:rPr>
                <w:noProof/>
                <w:webHidden/>
                <w:lang w:val="en-GB"/>
              </w:rPr>
              <w:t>5</w:t>
            </w:r>
            <w:r w:rsidR="00CF3FB8" w:rsidRPr="00D41677">
              <w:rPr>
                <w:noProof/>
                <w:webHidden/>
                <w:lang w:val="en-GB"/>
              </w:rPr>
              <w:fldChar w:fldCharType="end"/>
            </w:r>
          </w:hyperlink>
        </w:p>
        <w:p w14:paraId="5CFED681" w14:textId="142AFA21" w:rsidR="00CF3FB8" w:rsidRPr="00D41677" w:rsidRDefault="009B3B51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hyperlink w:anchor="_Toc148688921" w:history="1"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9.</w:t>
            </w:r>
            <w:r w:rsidR="00CF3FB8" w:rsidRPr="00D41677">
              <w:rPr>
                <w:rFonts w:asciiTheme="minorHAnsi" w:eastAsiaTheme="minorEastAsia" w:hAnsiTheme="minorHAnsi" w:cstheme="minorBidi"/>
                <w:noProof/>
                <w:kern w:val="2"/>
                <w:szCs w:val="22"/>
                <w:lang w:val="en-GB" w:eastAsia="de-CH"/>
                <w14:ligatures w14:val="standardContextual"/>
              </w:rPr>
              <w:tab/>
            </w:r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Source list</w:t>
            </w:r>
            <w:r w:rsidR="00CF3FB8" w:rsidRPr="00D41677">
              <w:rPr>
                <w:noProof/>
                <w:webHidden/>
                <w:lang w:val="en-GB"/>
              </w:rPr>
              <w:tab/>
            </w:r>
            <w:r w:rsidR="00CF3FB8" w:rsidRPr="00D41677">
              <w:rPr>
                <w:noProof/>
                <w:webHidden/>
                <w:lang w:val="en-GB"/>
              </w:rPr>
              <w:fldChar w:fldCharType="begin"/>
            </w:r>
            <w:r w:rsidR="00CF3FB8" w:rsidRPr="00D41677">
              <w:rPr>
                <w:noProof/>
                <w:webHidden/>
                <w:lang w:val="en-GB"/>
              </w:rPr>
              <w:instrText xml:space="preserve"> PAGEREF _Toc148688921 \h </w:instrText>
            </w:r>
            <w:r w:rsidR="00CF3FB8" w:rsidRPr="00D41677">
              <w:rPr>
                <w:noProof/>
                <w:webHidden/>
                <w:lang w:val="en-GB"/>
              </w:rPr>
            </w:r>
            <w:r w:rsidR="00CF3FB8" w:rsidRPr="00D41677">
              <w:rPr>
                <w:noProof/>
                <w:webHidden/>
                <w:lang w:val="en-GB"/>
              </w:rPr>
              <w:fldChar w:fldCharType="separate"/>
            </w:r>
            <w:r w:rsidR="00CF3FB8" w:rsidRPr="00D41677">
              <w:rPr>
                <w:noProof/>
                <w:webHidden/>
                <w:lang w:val="en-GB"/>
              </w:rPr>
              <w:t>5</w:t>
            </w:r>
            <w:r w:rsidR="00CF3FB8" w:rsidRPr="00D41677">
              <w:rPr>
                <w:noProof/>
                <w:webHidden/>
                <w:lang w:val="en-GB"/>
              </w:rPr>
              <w:fldChar w:fldCharType="end"/>
            </w:r>
          </w:hyperlink>
        </w:p>
        <w:p w14:paraId="3777FFE3" w14:textId="215F6646" w:rsidR="00CF3FB8" w:rsidRPr="00D41677" w:rsidRDefault="009B3B51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hyperlink w:anchor="_Toc148688922" w:history="1"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10.</w:t>
            </w:r>
            <w:r w:rsidR="00CF3FB8" w:rsidRPr="00D41677">
              <w:rPr>
                <w:rFonts w:asciiTheme="minorHAnsi" w:eastAsiaTheme="minorEastAsia" w:hAnsiTheme="minorHAnsi" w:cstheme="minorBidi"/>
                <w:noProof/>
                <w:kern w:val="2"/>
                <w:szCs w:val="22"/>
                <w:lang w:val="en-GB" w:eastAsia="de-CH"/>
                <w14:ligatures w14:val="standardContextual"/>
              </w:rPr>
              <w:tab/>
            </w:r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Figure list</w:t>
            </w:r>
            <w:r w:rsidR="00CF3FB8" w:rsidRPr="00D41677">
              <w:rPr>
                <w:noProof/>
                <w:webHidden/>
                <w:lang w:val="en-GB"/>
              </w:rPr>
              <w:tab/>
            </w:r>
            <w:r w:rsidR="00CF3FB8" w:rsidRPr="00D41677">
              <w:rPr>
                <w:noProof/>
                <w:webHidden/>
                <w:lang w:val="en-GB"/>
              </w:rPr>
              <w:fldChar w:fldCharType="begin"/>
            </w:r>
            <w:r w:rsidR="00CF3FB8" w:rsidRPr="00D41677">
              <w:rPr>
                <w:noProof/>
                <w:webHidden/>
                <w:lang w:val="en-GB"/>
              </w:rPr>
              <w:instrText xml:space="preserve"> PAGEREF _Toc148688922 \h </w:instrText>
            </w:r>
            <w:r w:rsidR="00CF3FB8" w:rsidRPr="00D41677">
              <w:rPr>
                <w:noProof/>
                <w:webHidden/>
                <w:lang w:val="en-GB"/>
              </w:rPr>
            </w:r>
            <w:r w:rsidR="00CF3FB8" w:rsidRPr="00D41677">
              <w:rPr>
                <w:noProof/>
                <w:webHidden/>
                <w:lang w:val="en-GB"/>
              </w:rPr>
              <w:fldChar w:fldCharType="separate"/>
            </w:r>
            <w:r w:rsidR="00CF3FB8" w:rsidRPr="00D41677">
              <w:rPr>
                <w:noProof/>
                <w:webHidden/>
                <w:lang w:val="en-GB"/>
              </w:rPr>
              <w:t>5</w:t>
            </w:r>
            <w:r w:rsidR="00CF3FB8" w:rsidRPr="00D41677">
              <w:rPr>
                <w:noProof/>
                <w:webHidden/>
                <w:lang w:val="en-GB"/>
              </w:rPr>
              <w:fldChar w:fldCharType="end"/>
            </w:r>
          </w:hyperlink>
        </w:p>
        <w:p w14:paraId="11A065F5" w14:textId="327485C3" w:rsidR="00CF3FB8" w:rsidRPr="00D41677" w:rsidRDefault="009B3B51" w:rsidP="00332ED3">
          <w:pPr>
            <w:pStyle w:val="Verzeichnis1"/>
            <w:rPr>
              <w:rFonts w:asciiTheme="minorHAnsi" w:eastAsiaTheme="minorEastAsia" w:hAnsiTheme="minorHAnsi" w:cstheme="minorBidi"/>
              <w:noProof/>
              <w:kern w:val="2"/>
              <w:szCs w:val="22"/>
              <w:lang w:val="en-GB" w:eastAsia="de-CH"/>
              <w14:ligatures w14:val="standardContextual"/>
            </w:rPr>
          </w:pPr>
          <w:hyperlink w:anchor="_Toc148688923" w:history="1"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11.</w:t>
            </w:r>
            <w:r w:rsidR="00CF3FB8" w:rsidRPr="00D41677">
              <w:rPr>
                <w:rFonts w:asciiTheme="minorHAnsi" w:eastAsiaTheme="minorEastAsia" w:hAnsiTheme="minorHAnsi" w:cstheme="minorBidi"/>
                <w:noProof/>
                <w:kern w:val="2"/>
                <w:szCs w:val="22"/>
                <w:lang w:val="en-GB" w:eastAsia="de-CH"/>
                <w14:ligatures w14:val="standardContextual"/>
              </w:rPr>
              <w:tab/>
            </w:r>
            <w:r w:rsidR="00CF3FB8" w:rsidRPr="00D41677">
              <w:rPr>
                <w:rStyle w:val="Hyperlink"/>
                <w:rFonts w:eastAsiaTheme="majorEastAsia"/>
                <w:noProof/>
                <w:lang w:val="en-GB"/>
              </w:rPr>
              <w:t>Appendix</w:t>
            </w:r>
            <w:r w:rsidR="00CF3FB8" w:rsidRPr="00D41677">
              <w:rPr>
                <w:noProof/>
                <w:webHidden/>
                <w:lang w:val="en-GB"/>
              </w:rPr>
              <w:tab/>
            </w:r>
            <w:r w:rsidR="00CF3FB8" w:rsidRPr="00D41677">
              <w:rPr>
                <w:noProof/>
                <w:webHidden/>
                <w:lang w:val="en-GB"/>
              </w:rPr>
              <w:fldChar w:fldCharType="begin"/>
            </w:r>
            <w:r w:rsidR="00CF3FB8" w:rsidRPr="00D41677">
              <w:rPr>
                <w:noProof/>
                <w:webHidden/>
                <w:lang w:val="en-GB"/>
              </w:rPr>
              <w:instrText xml:space="preserve"> PAGEREF _Toc148688923 \h </w:instrText>
            </w:r>
            <w:r w:rsidR="00CF3FB8" w:rsidRPr="00D41677">
              <w:rPr>
                <w:noProof/>
                <w:webHidden/>
                <w:lang w:val="en-GB"/>
              </w:rPr>
            </w:r>
            <w:r w:rsidR="00CF3FB8" w:rsidRPr="00D41677">
              <w:rPr>
                <w:noProof/>
                <w:webHidden/>
                <w:lang w:val="en-GB"/>
              </w:rPr>
              <w:fldChar w:fldCharType="separate"/>
            </w:r>
            <w:r w:rsidR="00CF3FB8" w:rsidRPr="00D41677">
              <w:rPr>
                <w:noProof/>
                <w:webHidden/>
                <w:lang w:val="en-GB"/>
              </w:rPr>
              <w:t>5</w:t>
            </w:r>
            <w:r w:rsidR="00CF3FB8" w:rsidRPr="00D41677">
              <w:rPr>
                <w:noProof/>
                <w:webHidden/>
                <w:lang w:val="en-GB"/>
              </w:rPr>
              <w:fldChar w:fldCharType="end"/>
            </w:r>
          </w:hyperlink>
        </w:p>
        <w:p w14:paraId="7996CA89" w14:textId="51742E36" w:rsidR="004C2CD9" w:rsidRPr="00D41677" w:rsidRDefault="00962A8B" w:rsidP="004C2CD9">
          <w:pPr>
            <w:rPr>
              <w:bCs/>
              <w:lang w:val="en-GB"/>
            </w:rPr>
          </w:pPr>
          <w:r w:rsidRPr="00D41677">
            <w:rPr>
              <w:b/>
              <w:bCs/>
              <w:lang w:val="en-GB"/>
            </w:rPr>
            <w:fldChar w:fldCharType="end"/>
          </w:r>
          <w:commentRangeEnd w:id="25"/>
          <w:commentRangeEnd w:id="26"/>
          <w:r w:rsidR="00332ED3">
            <w:rPr>
              <w:rStyle w:val="Kommentarzeichen"/>
            </w:rPr>
            <w:commentReference w:id="26"/>
          </w:r>
          <w:r w:rsidR="00332ED3">
            <w:rPr>
              <w:rStyle w:val="Kommentarzeichen"/>
            </w:rPr>
            <w:commentReference w:id="25"/>
          </w:r>
        </w:p>
      </w:sdtContent>
    </w:sdt>
    <w:p w14:paraId="6EB4C0DD" w14:textId="45EE211B" w:rsidR="00C47DF1" w:rsidRPr="00D41677" w:rsidRDefault="00C47DF1" w:rsidP="004C2CD9">
      <w:pPr>
        <w:rPr>
          <w:bCs/>
          <w:lang w:val="en-GB"/>
        </w:rPr>
      </w:pPr>
      <w:r w:rsidRPr="00D41677">
        <w:rPr>
          <w:lang w:val="en-GB"/>
        </w:rPr>
        <w:br w:type="page"/>
      </w:r>
    </w:p>
    <w:p w14:paraId="2757C623" w14:textId="4F4D6E0B" w:rsidR="00FB1E69" w:rsidRPr="00D41677" w:rsidRDefault="00B03E83" w:rsidP="0000619D">
      <w:pPr>
        <w:pStyle w:val="berschrift1"/>
        <w:rPr>
          <w:lang w:val="en-GB"/>
        </w:rPr>
      </w:pPr>
      <w:bookmarkStart w:id="28" w:name="_Toc148688913"/>
      <w:r w:rsidRPr="00D41677">
        <w:rPr>
          <w:lang w:val="en-GB"/>
        </w:rPr>
        <w:lastRenderedPageBreak/>
        <w:t>Introduction</w:t>
      </w:r>
      <w:bookmarkEnd w:id="28"/>
    </w:p>
    <w:p w14:paraId="17A0CF66" w14:textId="78B53FAE" w:rsidR="00307348" w:rsidRPr="00D41677" w:rsidRDefault="00E03D51">
      <w:pPr>
        <w:spacing w:before="0" w:after="160" w:line="259" w:lineRule="auto"/>
        <w:jc w:val="left"/>
        <w:rPr>
          <w:lang w:val="en-GB"/>
        </w:rPr>
      </w:pPr>
      <w:r w:rsidRPr="00332ED3">
        <w:rPr>
          <w:highlight w:val="yellow"/>
          <w:lang w:val="en-GB"/>
          <w:rPrChange w:id="29" w:author="Matic Igor (matg)" w:date="2023-10-26T21:30:00Z">
            <w:rPr>
              <w:lang w:val="en-GB"/>
            </w:rPr>
          </w:rPrChange>
        </w:rPr>
        <w:t>The</w:t>
      </w:r>
      <w:r w:rsidRPr="00D41677">
        <w:rPr>
          <w:lang w:val="en-GB"/>
        </w:rPr>
        <w:t xml:space="preserve"> purpose of this hardware report is to comprehensively </w:t>
      </w:r>
      <w:del w:id="30" w:author="Matic Igor (matg)" w:date="2023-10-26T21:29:00Z">
        <w:r w:rsidRPr="00D41677" w:rsidDel="00332ED3">
          <w:rPr>
            <w:lang w:val="en-GB"/>
          </w:rPr>
          <w:delText xml:space="preserve">detail </w:delText>
        </w:r>
      </w:del>
      <w:ins w:id="31" w:author="Matic Igor (matg)" w:date="2023-10-26T21:29:00Z">
        <w:r w:rsidR="00332ED3">
          <w:rPr>
            <w:lang w:val="en-GB"/>
          </w:rPr>
          <w:t>document</w:t>
        </w:r>
        <w:r w:rsidR="00332ED3" w:rsidRPr="00D41677">
          <w:rPr>
            <w:lang w:val="en-GB"/>
          </w:rPr>
          <w:t xml:space="preserve"> </w:t>
        </w:r>
      </w:ins>
      <w:r w:rsidRPr="00D41677">
        <w:rPr>
          <w:lang w:val="en-GB"/>
        </w:rPr>
        <w:t>the Cable-Monitor project, encompassing specification</w:t>
      </w:r>
      <w:ins w:id="32" w:author="Matic Igor (matg)" w:date="2023-10-26T21:29:00Z">
        <w:r w:rsidR="00332ED3">
          <w:rPr>
            <w:lang w:val="en-GB"/>
          </w:rPr>
          <w:t>s</w:t>
        </w:r>
      </w:ins>
      <w:r w:rsidRPr="00D41677">
        <w:rPr>
          <w:lang w:val="en-GB"/>
        </w:rPr>
        <w:t>, evaluation, development/</w:t>
      </w:r>
      <w:ins w:id="33" w:author="Matic Igor (matg)" w:date="2023-10-26T21:29:00Z">
        <w:r w:rsidR="00332ED3">
          <w:rPr>
            <w:lang w:val="en-GB"/>
          </w:rPr>
          <w:t>i</w:t>
        </w:r>
      </w:ins>
      <w:del w:id="34" w:author="Matic Igor (matg)" w:date="2023-10-26T21:29:00Z">
        <w:r w:rsidRPr="00D41677" w:rsidDel="00332ED3">
          <w:rPr>
            <w:lang w:val="en-GB"/>
          </w:rPr>
          <w:delText>I</w:delText>
        </w:r>
      </w:del>
      <w:r w:rsidRPr="00D41677">
        <w:rPr>
          <w:lang w:val="en-GB"/>
        </w:rPr>
        <w:t xml:space="preserve">mplementation, testing and project management. </w:t>
      </w:r>
      <w:r w:rsidRPr="00332ED3">
        <w:rPr>
          <w:highlight w:val="yellow"/>
          <w:lang w:val="en-GB"/>
          <w:rPrChange w:id="35" w:author="Matic Igor (matg)" w:date="2023-10-26T21:30:00Z">
            <w:rPr>
              <w:lang w:val="en-GB"/>
            </w:rPr>
          </w:rPrChange>
        </w:rPr>
        <w:t>The</w:t>
      </w:r>
      <w:r w:rsidRPr="00D41677">
        <w:rPr>
          <w:lang w:val="en-GB"/>
        </w:rPr>
        <w:t xml:space="preserve"> initiation of the project was facilitated by the provision of several documents, including documentation templates, circuit designs, layouts, and program code frameworks. </w:t>
      </w:r>
      <w:r w:rsidRPr="00332ED3">
        <w:rPr>
          <w:highlight w:val="yellow"/>
          <w:lang w:val="en-GB"/>
          <w:rPrChange w:id="36" w:author="Matic Igor (matg)" w:date="2023-10-26T21:30:00Z">
            <w:rPr>
              <w:lang w:val="en-GB"/>
            </w:rPr>
          </w:rPrChange>
        </w:rPr>
        <w:t>The</w:t>
      </w:r>
      <w:r w:rsidRPr="00D41677">
        <w:rPr>
          <w:lang w:val="en-GB"/>
        </w:rPr>
        <w:t xml:space="preserve"> primary objective is the successful creation of a functional device capable of sensing a power cable through both electrostatic and electromagnetic fields. </w:t>
      </w:r>
      <w:r w:rsidRPr="00332ED3">
        <w:rPr>
          <w:highlight w:val="yellow"/>
          <w:lang w:val="en-GB"/>
          <w:rPrChange w:id="37" w:author="Matic Igor (matg)" w:date="2023-10-26T21:30:00Z">
            <w:rPr>
              <w:lang w:val="en-GB"/>
            </w:rPr>
          </w:rPrChange>
        </w:rPr>
        <w:t>The</w:t>
      </w:r>
      <w:r w:rsidRPr="00D41677">
        <w:rPr>
          <w:lang w:val="en-GB"/>
        </w:rPr>
        <w:t xml:space="preserve"> device is designed to measure the distance to the cable and accurately gauge the current flowing through it. </w:t>
      </w:r>
      <w:r w:rsidRPr="00332ED3">
        <w:rPr>
          <w:highlight w:val="yellow"/>
          <w:lang w:val="en-GB"/>
          <w:rPrChange w:id="38" w:author="Matic Igor (matg)" w:date="2023-10-26T21:30:00Z">
            <w:rPr>
              <w:lang w:val="en-GB"/>
            </w:rPr>
          </w:rPrChange>
        </w:rPr>
        <w:t>The</w:t>
      </w:r>
      <w:r w:rsidRPr="00D41677">
        <w:rPr>
          <w:lang w:val="en-GB"/>
        </w:rPr>
        <w:t xml:space="preserve"> acquired data is then presented on a touch display. Ultimately, the report aims to capture the entire lifecycle of the Cable-Monitor project, from conceptualization to realization, ensuring a clear understanding of the processes involved in achieving a fully operational and effective device</w:t>
      </w:r>
      <w:commentRangeStart w:id="39"/>
      <w:r w:rsidRPr="00D41677">
        <w:rPr>
          <w:lang w:val="en-GB"/>
        </w:rPr>
        <w:t>.</w:t>
      </w:r>
      <w:commentRangeEnd w:id="39"/>
      <w:r w:rsidR="00332ED3">
        <w:rPr>
          <w:rStyle w:val="Kommentarzeichen"/>
        </w:rPr>
        <w:commentReference w:id="39"/>
      </w:r>
    </w:p>
    <w:p w14:paraId="54A9507B" w14:textId="77777777" w:rsidR="00307348" w:rsidRPr="00D41677" w:rsidRDefault="00307348">
      <w:pPr>
        <w:spacing w:before="0" w:after="160" w:line="259" w:lineRule="auto"/>
        <w:jc w:val="left"/>
        <w:rPr>
          <w:lang w:val="en-GB"/>
        </w:rPr>
      </w:pPr>
    </w:p>
    <w:p w14:paraId="553C690D" w14:textId="5C6B74C5" w:rsidR="00E03D51" w:rsidRPr="00D41677" w:rsidRDefault="00B01F43">
      <w:pPr>
        <w:spacing w:before="0" w:after="160" w:line="259" w:lineRule="auto"/>
        <w:jc w:val="left"/>
        <w:rPr>
          <w:lang w:val="en-GB"/>
        </w:rPr>
      </w:pPr>
      <w:r w:rsidRPr="00D41677">
        <w:rPr>
          <w:color w:val="FF0000"/>
          <w:lang w:val="en-GB"/>
        </w:rPr>
        <w:t xml:space="preserve">Very good </w:t>
      </w:r>
      <w:r w:rsidR="00307348" w:rsidRPr="00D41677">
        <w:rPr>
          <w:color w:val="FF0000"/>
          <w:lang w:val="en-GB"/>
        </w:rPr>
        <w:t>Done</w:t>
      </w:r>
      <w:r w:rsidR="00E03D51" w:rsidRPr="00D41677">
        <w:rPr>
          <w:lang w:val="en-GB"/>
        </w:rPr>
        <w:br w:type="page"/>
      </w:r>
    </w:p>
    <w:p w14:paraId="2DD58792" w14:textId="14752872" w:rsidR="00550E4C" w:rsidRPr="00D41677" w:rsidRDefault="008625E9" w:rsidP="00550E4C">
      <w:pPr>
        <w:pStyle w:val="berschrift1"/>
        <w:rPr>
          <w:lang w:val="en-GB"/>
        </w:rPr>
      </w:pPr>
      <w:bookmarkStart w:id="40" w:name="_Toc148688914"/>
      <w:r w:rsidRPr="00D41677">
        <w:rPr>
          <w:lang w:val="en-GB"/>
        </w:rPr>
        <w:lastRenderedPageBreak/>
        <w:t>Specifications</w:t>
      </w:r>
      <w:bookmarkEnd w:id="40"/>
    </w:p>
    <w:p w14:paraId="1C04057E" w14:textId="77777777" w:rsidR="008E67D5" w:rsidRPr="00D41677" w:rsidRDefault="008E67D5" w:rsidP="008E67D5">
      <w:pPr>
        <w:rPr>
          <w:lang w:val="en-GB"/>
        </w:rPr>
      </w:pPr>
      <w:r w:rsidRPr="00D41677">
        <w:rPr>
          <w:lang w:val="en-GB"/>
        </w:rPr>
        <w:t>The Cable-Monitor must fulfil these requirements:</w:t>
      </w:r>
    </w:p>
    <w:p w14:paraId="4610C5C7" w14:textId="77777777" w:rsidR="008E67D5" w:rsidRPr="00D41677" w:rsidRDefault="008E67D5" w:rsidP="00C212FC">
      <w:pPr>
        <w:pStyle w:val="Listenabsatz"/>
        <w:numPr>
          <w:ilvl w:val="0"/>
          <w:numId w:val="23"/>
        </w:numPr>
        <w:rPr>
          <w:lang w:val="en-GB"/>
        </w:rPr>
      </w:pPr>
      <w:r w:rsidRPr="00D41677">
        <w:rPr>
          <w:lang w:val="en-GB"/>
        </w:rPr>
        <w:t xml:space="preserve">Detect a mains cable at </w:t>
      </w:r>
      <w:proofErr w:type="gramStart"/>
      <w:r w:rsidRPr="00D41677">
        <w:rPr>
          <w:lang w:val="en-GB"/>
        </w:rPr>
        <w:t>a distance of up</w:t>
      </w:r>
      <w:proofErr w:type="gramEnd"/>
      <w:r w:rsidRPr="00D41677">
        <w:rPr>
          <w:lang w:val="en-GB"/>
        </w:rPr>
        <w:t xml:space="preserve"> to </w:t>
      </w:r>
      <w:commentRangeStart w:id="41"/>
      <w:r w:rsidRPr="00D41677">
        <w:rPr>
          <w:lang w:val="en-GB"/>
        </w:rPr>
        <w:t>200mm</w:t>
      </w:r>
      <w:commentRangeEnd w:id="41"/>
      <w:r w:rsidR="00332ED3">
        <w:rPr>
          <w:rStyle w:val="Kommentarzeichen"/>
        </w:rPr>
        <w:commentReference w:id="41"/>
      </w:r>
    </w:p>
    <w:p w14:paraId="574FF6FB" w14:textId="041C469D" w:rsidR="008E67D5" w:rsidRPr="00D41677" w:rsidRDefault="008E67D5" w:rsidP="00C212FC">
      <w:pPr>
        <w:pStyle w:val="Listenabsatz"/>
        <w:numPr>
          <w:ilvl w:val="0"/>
          <w:numId w:val="23"/>
        </w:numPr>
        <w:rPr>
          <w:lang w:val="en-GB"/>
        </w:rPr>
      </w:pPr>
      <w:r w:rsidRPr="00D41677">
        <w:rPr>
          <w:lang w:val="en-GB"/>
        </w:rPr>
        <w:t xml:space="preserve">Display the distance to the cable in the range </w:t>
      </w:r>
      <w:ins w:id="42" w:author="Matic Igor (matg)" w:date="2023-10-26T21:32:00Z">
        <w:r w:rsidR="00332ED3">
          <w:rPr>
            <w:lang w:val="en-GB"/>
          </w:rPr>
          <w:t xml:space="preserve">from </w:t>
        </w:r>
      </w:ins>
      <w:r w:rsidRPr="00D41677">
        <w:rPr>
          <w:lang w:val="en-GB"/>
        </w:rPr>
        <w:t xml:space="preserve">5mm to 100mm with a precision of </w:t>
      </w:r>
      <w:r w:rsidRPr="00D41677">
        <w:rPr>
          <w:rFonts w:cs="Arial"/>
          <w:lang w:val="en-GB"/>
        </w:rPr>
        <w:t>±</w:t>
      </w:r>
      <w:r w:rsidRPr="00D41677">
        <w:rPr>
          <w:lang w:val="en-GB"/>
        </w:rPr>
        <w:t>30%</w:t>
      </w:r>
    </w:p>
    <w:p w14:paraId="31C2F10C" w14:textId="77777777" w:rsidR="008E67D5" w:rsidRPr="00D41677" w:rsidRDefault="008E67D5" w:rsidP="008E67D5">
      <w:pPr>
        <w:pStyle w:val="Listenabsatz"/>
        <w:numPr>
          <w:ilvl w:val="0"/>
          <w:numId w:val="23"/>
        </w:numPr>
        <w:rPr>
          <w:lang w:val="en-GB"/>
        </w:rPr>
      </w:pPr>
      <w:r w:rsidRPr="00D41677">
        <w:rPr>
          <w:lang w:val="en-GB"/>
        </w:rPr>
        <w:t xml:space="preserve">Display the angle to the cable in the range of </w:t>
      </w:r>
      <w:r w:rsidRPr="00D41677">
        <w:rPr>
          <w:rFonts w:cs="Arial"/>
          <w:lang w:val="en-GB"/>
        </w:rPr>
        <w:t>±45° with a precision of ±15°</w:t>
      </w:r>
    </w:p>
    <w:p w14:paraId="1EA6287C" w14:textId="77777777" w:rsidR="008E67D5" w:rsidRPr="00D41677" w:rsidRDefault="008E67D5" w:rsidP="008E67D5">
      <w:pPr>
        <w:pStyle w:val="Listenabsatz"/>
        <w:numPr>
          <w:ilvl w:val="0"/>
          <w:numId w:val="23"/>
        </w:numPr>
        <w:rPr>
          <w:lang w:val="en-GB"/>
        </w:rPr>
      </w:pPr>
      <w:r w:rsidRPr="00D41677">
        <w:rPr>
          <w:rFonts w:cs="Arial"/>
          <w:lang w:val="en-GB"/>
        </w:rPr>
        <w:t xml:space="preserve">Battery powered, preferably with auto shut down when no longer </w:t>
      </w:r>
      <w:proofErr w:type="gramStart"/>
      <w:r w:rsidRPr="00D41677">
        <w:rPr>
          <w:rFonts w:cs="Arial"/>
          <w:lang w:val="en-GB"/>
        </w:rPr>
        <w:t>used</w:t>
      </w:r>
      <w:proofErr w:type="gramEnd"/>
    </w:p>
    <w:p w14:paraId="676BEFB1" w14:textId="77777777" w:rsidR="008E67D5" w:rsidRPr="00D41677" w:rsidRDefault="008E67D5" w:rsidP="008E67D5">
      <w:pPr>
        <w:pStyle w:val="Listenabsatz"/>
        <w:numPr>
          <w:ilvl w:val="0"/>
          <w:numId w:val="23"/>
        </w:numPr>
        <w:rPr>
          <w:lang w:val="en-GB"/>
        </w:rPr>
      </w:pPr>
      <w:r w:rsidRPr="00D41677">
        <w:rPr>
          <w:rFonts w:cs="Arial"/>
          <w:lang w:val="en-GB"/>
        </w:rPr>
        <w:t>Menu with these items</w:t>
      </w:r>
    </w:p>
    <w:p w14:paraId="32D7408E" w14:textId="77777777" w:rsidR="008E67D5" w:rsidRPr="00D41677" w:rsidRDefault="008E67D5" w:rsidP="008E67D5">
      <w:pPr>
        <w:pStyle w:val="Listenabsatz"/>
        <w:numPr>
          <w:ilvl w:val="1"/>
          <w:numId w:val="23"/>
        </w:numPr>
        <w:rPr>
          <w:lang w:val="en-GB"/>
        </w:rPr>
      </w:pPr>
      <w:r w:rsidRPr="00D41677">
        <w:rPr>
          <w:lang w:val="en-GB"/>
        </w:rPr>
        <w:t xml:space="preserve">Start single </w:t>
      </w:r>
      <w:proofErr w:type="gramStart"/>
      <w:r w:rsidRPr="00D41677">
        <w:rPr>
          <w:lang w:val="en-GB"/>
        </w:rPr>
        <w:t>measurement</w:t>
      </w:r>
      <w:proofErr w:type="gramEnd"/>
    </w:p>
    <w:p w14:paraId="06D4469B" w14:textId="77777777" w:rsidR="008E67D5" w:rsidRPr="00D41677" w:rsidRDefault="008E67D5" w:rsidP="008E67D5">
      <w:pPr>
        <w:pStyle w:val="Listenabsatz"/>
        <w:numPr>
          <w:ilvl w:val="1"/>
          <w:numId w:val="23"/>
        </w:numPr>
        <w:rPr>
          <w:lang w:val="en-GB"/>
        </w:rPr>
      </w:pPr>
      <w:r w:rsidRPr="00D41677">
        <w:rPr>
          <w:lang w:val="en-GB"/>
        </w:rPr>
        <w:t>Start accurate measurement (averaging: mean and standard deviation)</w:t>
      </w:r>
    </w:p>
    <w:p w14:paraId="18A55292" w14:textId="77777777" w:rsidR="008E67D5" w:rsidRPr="00D41677" w:rsidRDefault="008E67D5" w:rsidP="008E67D5">
      <w:pPr>
        <w:rPr>
          <w:lang w:val="en-GB"/>
        </w:rPr>
      </w:pPr>
      <w:r w:rsidRPr="00D41677">
        <w:rPr>
          <w:lang w:val="en-GB"/>
        </w:rPr>
        <w:t xml:space="preserve">Optionally </w:t>
      </w:r>
      <w:commentRangeStart w:id="43"/>
      <w:r w:rsidRPr="00D41677">
        <w:rPr>
          <w:lang w:val="en-GB"/>
        </w:rPr>
        <w:t xml:space="preserve">it is desirable </w:t>
      </w:r>
      <w:commentRangeEnd w:id="43"/>
      <w:r w:rsidR="00332ED3">
        <w:rPr>
          <w:rStyle w:val="Kommentarzeichen"/>
        </w:rPr>
        <w:commentReference w:id="43"/>
      </w:r>
      <w:r w:rsidRPr="00D41677">
        <w:rPr>
          <w:lang w:val="en-GB"/>
        </w:rPr>
        <w:t>to implement some additional features, like:</w:t>
      </w:r>
    </w:p>
    <w:p w14:paraId="195D6F9A" w14:textId="77777777" w:rsidR="008E67D5" w:rsidRPr="00D41677" w:rsidRDefault="008E67D5" w:rsidP="008E67D5">
      <w:pPr>
        <w:pStyle w:val="Listenabsatz"/>
        <w:numPr>
          <w:ilvl w:val="0"/>
          <w:numId w:val="24"/>
        </w:numPr>
        <w:rPr>
          <w:lang w:val="en-GB"/>
        </w:rPr>
      </w:pPr>
      <w:r w:rsidRPr="00D41677">
        <w:rPr>
          <w:lang w:val="en-GB"/>
        </w:rPr>
        <w:t xml:space="preserve">Display current in the range of 1A to 10A with a precision of </w:t>
      </w:r>
      <w:r w:rsidRPr="00D41677">
        <w:rPr>
          <w:rFonts w:cs="Arial"/>
          <w:lang w:val="en-GB"/>
        </w:rPr>
        <w:t>±</w:t>
      </w:r>
      <w:r w:rsidRPr="00D41677">
        <w:rPr>
          <w:lang w:val="en-GB"/>
        </w:rPr>
        <w:t>50%</w:t>
      </w:r>
    </w:p>
    <w:p w14:paraId="308F2224" w14:textId="5A2370C9" w:rsidR="008E67D5" w:rsidRPr="00D41677" w:rsidRDefault="008E67D5" w:rsidP="008E67D5">
      <w:pPr>
        <w:pStyle w:val="Listenabsatz"/>
        <w:numPr>
          <w:ilvl w:val="1"/>
          <w:numId w:val="24"/>
        </w:numPr>
        <w:rPr>
          <w:lang w:val="en-GB"/>
        </w:rPr>
      </w:pPr>
      <w:r w:rsidRPr="00D41677">
        <w:rPr>
          <w:lang w:val="en-GB"/>
        </w:rPr>
        <w:t xml:space="preserve">for a single-phase wire (at mains potential) up to </w:t>
      </w:r>
      <w:proofErr w:type="gramStart"/>
      <w:r w:rsidRPr="00D41677">
        <w:rPr>
          <w:lang w:val="en-GB"/>
        </w:rPr>
        <w:t>a distance of 10mm</w:t>
      </w:r>
      <w:proofErr w:type="gramEnd"/>
    </w:p>
    <w:p w14:paraId="7E1D8595" w14:textId="77777777" w:rsidR="008E67D5" w:rsidRPr="00D41677" w:rsidRDefault="008E67D5" w:rsidP="008E67D5">
      <w:pPr>
        <w:pStyle w:val="Listenabsatz"/>
        <w:numPr>
          <w:ilvl w:val="1"/>
          <w:numId w:val="24"/>
        </w:numPr>
        <w:rPr>
          <w:lang w:val="en-GB"/>
        </w:rPr>
      </w:pPr>
      <w:r w:rsidRPr="00D41677">
        <w:rPr>
          <w:lang w:val="en-GB"/>
        </w:rPr>
        <w:t xml:space="preserve">for a cable with phase, neutral and protecting earth up to a distance of </w:t>
      </w:r>
      <w:proofErr w:type="gramStart"/>
      <w:r w:rsidRPr="00D41677">
        <w:rPr>
          <w:lang w:val="en-GB"/>
        </w:rPr>
        <w:t>5mm</w:t>
      </w:r>
      <w:proofErr w:type="gramEnd"/>
    </w:p>
    <w:p w14:paraId="4D9AA269" w14:textId="77777777" w:rsidR="008E67D5" w:rsidRPr="00D41677" w:rsidRDefault="008E67D5" w:rsidP="008E67D5">
      <w:pPr>
        <w:pStyle w:val="Listenabsatz"/>
        <w:numPr>
          <w:ilvl w:val="0"/>
          <w:numId w:val="24"/>
        </w:numPr>
        <w:rPr>
          <w:lang w:val="en-GB"/>
        </w:rPr>
      </w:pPr>
      <w:r w:rsidRPr="00D41677">
        <w:rPr>
          <w:lang w:val="en-GB"/>
        </w:rPr>
        <w:t xml:space="preserve">Add menu items for current </w:t>
      </w:r>
      <w:proofErr w:type="gramStart"/>
      <w:r w:rsidRPr="00D41677">
        <w:rPr>
          <w:lang w:val="en-GB"/>
        </w:rPr>
        <w:t>measurement</w:t>
      </w:r>
      <w:proofErr w:type="gramEnd"/>
    </w:p>
    <w:p w14:paraId="40556498" w14:textId="5CDA3209" w:rsidR="008E67D5" w:rsidRPr="00D41677" w:rsidRDefault="008E67D5" w:rsidP="008E67D5">
      <w:pPr>
        <w:pStyle w:val="Listenabsatz"/>
        <w:numPr>
          <w:ilvl w:val="1"/>
          <w:numId w:val="24"/>
        </w:numPr>
        <w:rPr>
          <w:lang w:val="en-GB"/>
        </w:rPr>
      </w:pPr>
      <w:r w:rsidRPr="00D41677">
        <w:rPr>
          <w:lang w:val="en-GB"/>
        </w:rPr>
        <w:t>on a single-phase wire</w:t>
      </w:r>
    </w:p>
    <w:p w14:paraId="2700FBE1" w14:textId="77777777" w:rsidR="008E67D5" w:rsidRPr="00D41677" w:rsidRDefault="008E67D5" w:rsidP="008E67D5">
      <w:pPr>
        <w:pStyle w:val="Listenabsatz"/>
        <w:numPr>
          <w:ilvl w:val="1"/>
          <w:numId w:val="24"/>
        </w:numPr>
        <w:rPr>
          <w:lang w:val="en-GB"/>
        </w:rPr>
      </w:pPr>
      <w:r w:rsidRPr="00D41677">
        <w:rPr>
          <w:lang w:val="en-GB"/>
        </w:rPr>
        <w:t xml:space="preserve">on a cable with phase, neutral and protecting </w:t>
      </w:r>
      <w:proofErr w:type="gramStart"/>
      <w:r w:rsidRPr="00D41677">
        <w:rPr>
          <w:lang w:val="en-GB"/>
        </w:rPr>
        <w:t>earth</w:t>
      </w:r>
      <w:proofErr w:type="gramEnd"/>
    </w:p>
    <w:p w14:paraId="6BCBA65A" w14:textId="77777777" w:rsidR="008E67D5" w:rsidRPr="00D41677" w:rsidRDefault="008E67D5" w:rsidP="008E67D5">
      <w:pPr>
        <w:pStyle w:val="Listenabsatz"/>
        <w:numPr>
          <w:ilvl w:val="0"/>
          <w:numId w:val="24"/>
        </w:numPr>
        <w:rPr>
          <w:lang w:val="en-GB"/>
        </w:rPr>
      </w:pPr>
      <w:r w:rsidRPr="00D41677">
        <w:rPr>
          <w:lang w:val="en-GB"/>
        </w:rPr>
        <w:t>Further menu items, like</w:t>
      </w:r>
    </w:p>
    <w:p w14:paraId="7EB9ACB3" w14:textId="77777777" w:rsidR="008E67D5" w:rsidRPr="00D41677" w:rsidRDefault="008E67D5" w:rsidP="008E67D5">
      <w:pPr>
        <w:pStyle w:val="Listenabsatz"/>
        <w:numPr>
          <w:ilvl w:val="1"/>
          <w:numId w:val="24"/>
        </w:numPr>
        <w:rPr>
          <w:lang w:val="en-GB"/>
        </w:rPr>
      </w:pPr>
      <w:r w:rsidRPr="00D41677">
        <w:rPr>
          <w:lang w:val="en-GB"/>
        </w:rPr>
        <w:t xml:space="preserve">turning the cable monitor </w:t>
      </w:r>
      <w:proofErr w:type="gramStart"/>
      <w:r w:rsidRPr="00D41677">
        <w:rPr>
          <w:lang w:val="en-GB"/>
        </w:rPr>
        <w:t>off</w:t>
      </w:r>
      <w:proofErr w:type="gramEnd"/>
    </w:p>
    <w:p w14:paraId="34233F59" w14:textId="5B7ED95F" w:rsidR="008E67D5" w:rsidRPr="00D41677" w:rsidRDefault="008E67D5" w:rsidP="008E67D5">
      <w:pPr>
        <w:pStyle w:val="Listenabsatz"/>
        <w:numPr>
          <w:ilvl w:val="1"/>
          <w:numId w:val="24"/>
        </w:numPr>
        <w:rPr>
          <w:lang w:val="en-GB"/>
        </w:rPr>
      </w:pPr>
      <w:r w:rsidRPr="00D41677">
        <w:rPr>
          <w:lang w:val="en-GB"/>
        </w:rPr>
        <w:t>calibration of distance (with look up table in non-volatile memory)</w:t>
      </w:r>
    </w:p>
    <w:p w14:paraId="4741F799" w14:textId="77777777" w:rsidR="008E67D5" w:rsidRPr="00D41677" w:rsidRDefault="008E67D5" w:rsidP="008E67D5">
      <w:pPr>
        <w:pStyle w:val="Listenabsatz"/>
        <w:numPr>
          <w:ilvl w:val="0"/>
          <w:numId w:val="24"/>
        </w:numPr>
        <w:rPr>
          <w:lang w:val="en-GB"/>
        </w:rPr>
      </w:pPr>
      <w:r w:rsidRPr="00D41677">
        <w:rPr>
          <w:lang w:val="en-GB"/>
        </w:rPr>
        <w:t>Alarm</w:t>
      </w:r>
    </w:p>
    <w:p w14:paraId="48C4803F" w14:textId="77777777" w:rsidR="008E67D5" w:rsidRPr="00D41677" w:rsidRDefault="008E67D5" w:rsidP="008E67D5">
      <w:pPr>
        <w:pStyle w:val="Listenabsatz"/>
        <w:numPr>
          <w:ilvl w:val="1"/>
          <w:numId w:val="24"/>
        </w:numPr>
        <w:rPr>
          <w:lang w:val="en-GB"/>
        </w:rPr>
      </w:pPr>
      <w:r w:rsidRPr="00D41677">
        <w:rPr>
          <w:lang w:val="en-GB"/>
        </w:rPr>
        <w:t>when cable distance is too big (= cable is disconnected)</w:t>
      </w:r>
    </w:p>
    <w:p w14:paraId="3578DEA8" w14:textId="77777777" w:rsidR="008E67D5" w:rsidRPr="00D41677" w:rsidRDefault="008E67D5" w:rsidP="008E67D5">
      <w:pPr>
        <w:pStyle w:val="Listenabsatz"/>
        <w:numPr>
          <w:ilvl w:val="1"/>
          <w:numId w:val="24"/>
        </w:numPr>
        <w:rPr>
          <w:lang w:val="en-GB"/>
        </w:rPr>
      </w:pPr>
      <w:r w:rsidRPr="00D41677">
        <w:rPr>
          <w:lang w:val="en-GB"/>
        </w:rPr>
        <w:t>with overcurrent</w:t>
      </w:r>
    </w:p>
    <w:p w14:paraId="7902B0D7" w14:textId="77777777" w:rsidR="008E67D5" w:rsidRPr="00D41677" w:rsidRDefault="008E67D5" w:rsidP="008E67D5">
      <w:pPr>
        <w:pStyle w:val="Listenabsatz"/>
        <w:numPr>
          <w:ilvl w:val="1"/>
          <w:numId w:val="24"/>
        </w:numPr>
        <w:rPr>
          <w:lang w:val="en-GB"/>
        </w:rPr>
      </w:pPr>
      <w:r w:rsidRPr="00D41677">
        <w:rPr>
          <w:lang w:val="en-GB"/>
        </w:rPr>
        <w:t>data logger functionality</w:t>
      </w:r>
    </w:p>
    <w:p w14:paraId="774711D4" w14:textId="519200DD" w:rsidR="008E67D5" w:rsidRPr="00D41677" w:rsidRDefault="008E67D5" w:rsidP="008E67D5">
      <w:pPr>
        <w:pStyle w:val="Listenabsatz"/>
        <w:numPr>
          <w:ilvl w:val="0"/>
          <w:numId w:val="24"/>
        </w:numPr>
        <w:rPr>
          <w:lang w:val="en-GB"/>
        </w:rPr>
      </w:pPr>
      <w:del w:id="44" w:author="Matic Igor (matg)" w:date="2023-10-26T21:33:00Z">
        <w:r w:rsidRPr="00D41677" w:rsidDel="00332ED3">
          <w:rPr>
            <w:lang w:val="en-GB"/>
          </w:rPr>
          <w:delText>Other extensions of functionality are welcome and encouraged by the lecturers</w:delText>
        </w:r>
      </w:del>
    </w:p>
    <w:p w14:paraId="578B10BD" w14:textId="77777777" w:rsidR="00D41677" w:rsidRPr="00D41677" w:rsidRDefault="002173D9" w:rsidP="0082190B">
      <w:pPr>
        <w:keepNext/>
        <w:spacing w:before="0" w:line="259" w:lineRule="auto"/>
        <w:rPr>
          <w:lang w:val="en-GB"/>
        </w:rPr>
      </w:pPr>
      <w:r w:rsidRPr="00D41677">
        <w:rPr>
          <w:noProof/>
          <w:color w:val="FF0000"/>
          <w:lang w:val="en-GB"/>
        </w:rPr>
        <w:drawing>
          <wp:inline distT="0" distB="0" distL="0" distR="0" wp14:anchorId="45039D18" wp14:editId="7C5EF4CC">
            <wp:extent cx="5159229" cy="2785336"/>
            <wp:effectExtent l="0" t="0" r="3810" b="0"/>
            <wp:docPr id="103703511" name="Grafik 1" descr="Ein Bild, das Text, Diagramm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3511" name="Grafik 1" descr="Ein Bild, das Text, Diagramm, Screenshot, Design enthält.&#10;&#10;Automatisch generierte Beschreibung"/>
                    <pic:cNvPicPr/>
                  </pic:nvPicPr>
                  <pic:blipFill rotWithShape="1">
                    <a:blip r:embed="rId21"/>
                    <a:srcRect l="1602" t="3656" r="1831" b="2874"/>
                    <a:stretch/>
                  </pic:blipFill>
                  <pic:spPr bwMode="auto">
                    <a:xfrm>
                      <a:off x="0" y="0"/>
                      <a:ext cx="5174030" cy="2793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7F14B" w14:textId="67A7C8D8" w:rsidR="008E67D5" w:rsidRPr="00D41677" w:rsidRDefault="00D41677" w:rsidP="00D41677">
      <w:pPr>
        <w:pStyle w:val="Beschriftung"/>
        <w:rPr>
          <w:color w:val="FF0000"/>
          <w:lang w:val="en-GB"/>
        </w:rPr>
      </w:pPr>
      <w:bookmarkStart w:id="45" w:name="_Toc149208097"/>
      <w:r w:rsidRPr="00D41677">
        <w:rPr>
          <w:lang w:val="en-GB"/>
        </w:rPr>
        <w:t xml:space="preserve">Figure </w:t>
      </w:r>
      <w:r w:rsidRPr="00D41677">
        <w:rPr>
          <w:lang w:val="en-GB"/>
        </w:rPr>
        <w:fldChar w:fldCharType="begin"/>
      </w:r>
      <w:r w:rsidRPr="00D41677">
        <w:rPr>
          <w:lang w:val="en-GB"/>
        </w:rPr>
        <w:instrText xml:space="preserve"> SEQ Figure \* ARABIC </w:instrText>
      </w:r>
      <w:r w:rsidRPr="00D41677">
        <w:rPr>
          <w:lang w:val="en-GB"/>
        </w:rPr>
        <w:fldChar w:fldCharType="separate"/>
      </w:r>
      <w:r w:rsidR="004E32DC">
        <w:rPr>
          <w:noProof/>
          <w:lang w:val="en-GB"/>
        </w:rPr>
        <w:t>1</w:t>
      </w:r>
      <w:r w:rsidRPr="00D41677">
        <w:rPr>
          <w:lang w:val="en-GB"/>
        </w:rPr>
        <w:fldChar w:fldCharType="end"/>
      </w:r>
      <w:r w:rsidRPr="00D41677">
        <w:rPr>
          <w:lang w:val="en-GB"/>
        </w:rPr>
        <w:t xml:space="preserve"> Block </w:t>
      </w:r>
      <w:commentRangeStart w:id="46"/>
      <w:r w:rsidRPr="00D41677">
        <w:rPr>
          <w:lang w:val="en-GB"/>
        </w:rPr>
        <w:t>Diagram</w:t>
      </w:r>
      <w:bookmarkEnd w:id="45"/>
      <w:commentRangeEnd w:id="46"/>
      <w:r w:rsidR="009B3B51">
        <w:rPr>
          <w:rStyle w:val="Kommentarzeichen"/>
          <w:i w:val="0"/>
          <w:iCs w:val="0"/>
          <w:color w:val="auto"/>
        </w:rPr>
        <w:commentReference w:id="46"/>
      </w:r>
    </w:p>
    <w:p w14:paraId="5B2AFDD1" w14:textId="0B38006A" w:rsidR="008E67D5" w:rsidRPr="00D41677" w:rsidRDefault="008E67D5" w:rsidP="008E67D5">
      <w:pPr>
        <w:spacing w:before="0" w:after="160" w:line="259" w:lineRule="auto"/>
        <w:jc w:val="left"/>
        <w:rPr>
          <w:lang w:val="en-GB"/>
        </w:rPr>
      </w:pPr>
      <w:r w:rsidRPr="00D41677">
        <w:rPr>
          <w:color w:val="FF0000"/>
          <w:lang w:val="en-GB"/>
        </w:rPr>
        <w:t>This list comes from a provided file -&gt; add this info in footnote</w:t>
      </w:r>
      <w:r w:rsidRPr="00D41677">
        <w:rPr>
          <w:lang w:val="en-GB"/>
        </w:rPr>
        <w:br w:type="page"/>
      </w:r>
    </w:p>
    <w:p w14:paraId="7D5DFE6C" w14:textId="4B9DF01C" w:rsidR="00643E35" w:rsidRPr="00D41677" w:rsidRDefault="008B49F4" w:rsidP="00643E35">
      <w:pPr>
        <w:pStyle w:val="berschrift1"/>
        <w:rPr>
          <w:lang w:val="en-GB"/>
        </w:rPr>
      </w:pPr>
      <w:bookmarkStart w:id="47" w:name="_Toc148688915"/>
      <w:r w:rsidRPr="00D41677">
        <w:rPr>
          <w:lang w:val="en-GB"/>
        </w:rPr>
        <w:lastRenderedPageBreak/>
        <w:t>Evalu</w:t>
      </w:r>
      <w:r w:rsidR="00B33620" w:rsidRPr="00D41677">
        <w:rPr>
          <w:lang w:val="en-GB"/>
        </w:rPr>
        <w:t>ation</w:t>
      </w:r>
      <w:bookmarkEnd w:id="47"/>
    </w:p>
    <w:p w14:paraId="19F676A3" w14:textId="77777777" w:rsidR="000E4BF9" w:rsidRPr="00D41677" w:rsidRDefault="000E4BF9" w:rsidP="000E4BF9">
      <w:pPr>
        <w:rPr>
          <w:lang w:val="en-GB"/>
        </w:rPr>
      </w:pPr>
      <w:r w:rsidRPr="00D41677">
        <w:rPr>
          <w:lang w:val="en-GB"/>
        </w:rPr>
        <w:t>The abstract is a means of advertising one’s work. Online search databases usually only contain the abstracts.</w:t>
      </w:r>
    </w:p>
    <w:p w14:paraId="1F32195E" w14:textId="77777777" w:rsidR="000E4BF9" w:rsidRPr="00D41677" w:rsidRDefault="000E4BF9" w:rsidP="000E4BF9">
      <w:pPr>
        <w:rPr>
          <w:lang w:val="en-GB"/>
        </w:rPr>
      </w:pPr>
      <w:r w:rsidRPr="00D41677">
        <w:rPr>
          <w:lang w:val="en-GB"/>
        </w:rPr>
        <w:t xml:space="preserve">After </w:t>
      </w:r>
      <w:r w:rsidR="009E3B03" w:rsidRPr="00D41677">
        <w:rPr>
          <w:lang w:val="en-GB"/>
        </w:rPr>
        <w:t>skimming an</w:t>
      </w:r>
      <w:r w:rsidRPr="00D41677">
        <w:rPr>
          <w:lang w:val="en-GB"/>
        </w:rPr>
        <w:t xml:space="preserve"> </w:t>
      </w:r>
      <w:r w:rsidR="009E3B03" w:rsidRPr="00D41677">
        <w:rPr>
          <w:lang w:val="en-GB"/>
        </w:rPr>
        <w:t>abstract,</w:t>
      </w:r>
      <w:r w:rsidRPr="00D41677">
        <w:rPr>
          <w:lang w:val="en-GB"/>
        </w:rPr>
        <w:t xml:space="preserve"> </w:t>
      </w:r>
      <w:r w:rsidR="009E3B03" w:rsidRPr="00D41677">
        <w:rPr>
          <w:lang w:val="en-GB"/>
        </w:rPr>
        <w:t>the</w:t>
      </w:r>
      <w:r w:rsidRPr="00D41677">
        <w:rPr>
          <w:lang w:val="en-GB"/>
        </w:rPr>
        <w:t xml:space="preserve"> reader decides </w:t>
      </w:r>
      <w:r w:rsidR="009E3B03" w:rsidRPr="00D41677">
        <w:rPr>
          <w:lang w:val="en-GB"/>
        </w:rPr>
        <w:t xml:space="preserve">if the content seems relevant </w:t>
      </w:r>
      <w:r w:rsidR="00A626CA" w:rsidRPr="00D41677">
        <w:rPr>
          <w:lang w:val="en-GB"/>
        </w:rPr>
        <w:t>or not</w:t>
      </w:r>
      <w:r w:rsidR="009E3B03" w:rsidRPr="00D41677">
        <w:rPr>
          <w:lang w:val="en-GB"/>
        </w:rPr>
        <w:t>.</w:t>
      </w:r>
    </w:p>
    <w:p w14:paraId="6003EFEE" w14:textId="77777777" w:rsidR="009E3B03" w:rsidRPr="00D41677" w:rsidRDefault="009E3B03" w:rsidP="000E4BF9">
      <w:pPr>
        <w:rPr>
          <w:lang w:val="en-GB"/>
        </w:rPr>
      </w:pPr>
      <w:r w:rsidRPr="00D41677">
        <w:rPr>
          <w:lang w:val="en-GB"/>
        </w:rPr>
        <w:t>The abstract is a c</w:t>
      </w:r>
      <w:r w:rsidR="000E4BF9" w:rsidRPr="00D41677">
        <w:rPr>
          <w:lang w:val="en-GB"/>
        </w:rPr>
        <w:t>oncise</w:t>
      </w:r>
      <w:r w:rsidRPr="00D41677">
        <w:rPr>
          <w:lang w:val="en-GB"/>
        </w:rPr>
        <w:t xml:space="preserve"> and</w:t>
      </w:r>
      <w:r w:rsidR="000E4BF9" w:rsidRPr="00D41677">
        <w:rPr>
          <w:lang w:val="en-GB"/>
        </w:rPr>
        <w:t xml:space="preserve"> short description of the complete work. The content is thus similar to that of the report</w:t>
      </w:r>
      <w:r w:rsidRPr="00D41677">
        <w:rPr>
          <w:lang w:val="en-GB"/>
        </w:rPr>
        <w:t xml:space="preserve"> and </w:t>
      </w:r>
      <w:proofErr w:type="gramStart"/>
      <w:r w:rsidRPr="00D41677">
        <w:rPr>
          <w:lang w:val="en-GB"/>
        </w:rPr>
        <w:t>includes</w:t>
      </w:r>
      <w:proofErr w:type="gramEnd"/>
    </w:p>
    <w:p w14:paraId="121873ED" w14:textId="77777777" w:rsidR="009E3B03" w:rsidRPr="00D41677" w:rsidRDefault="009E3B03" w:rsidP="009E3B03">
      <w:pPr>
        <w:pStyle w:val="Listenabsatz"/>
        <w:numPr>
          <w:ilvl w:val="0"/>
          <w:numId w:val="18"/>
        </w:numPr>
        <w:rPr>
          <w:lang w:val="en-GB"/>
        </w:rPr>
      </w:pPr>
      <w:r w:rsidRPr="00D41677">
        <w:rPr>
          <w:lang w:val="en-GB"/>
        </w:rPr>
        <w:t>Motivation for and context of the project</w:t>
      </w:r>
    </w:p>
    <w:p w14:paraId="4F24053E" w14:textId="77777777" w:rsidR="009E3B03" w:rsidRPr="00D41677" w:rsidRDefault="009E3B03" w:rsidP="009E3B03">
      <w:pPr>
        <w:pStyle w:val="Listenabsatz"/>
        <w:numPr>
          <w:ilvl w:val="0"/>
          <w:numId w:val="18"/>
        </w:numPr>
        <w:rPr>
          <w:lang w:val="en-GB"/>
        </w:rPr>
      </w:pPr>
      <w:r w:rsidRPr="00D41677">
        <w:rPr>
          <w:lang w:val="en-GB"/>
        </w:rPr>
        <w:t>Problem statement</w:t>
      </w:r>
    </w:p>
    <w:p w14:paraId="33E9F391" w14:textId="77777777" w:rsidR="009E3B03" w:rsidRPr="00D41677" w:rsidRDefault="009E3B03" w:rsidP="009E3B03">
      <w:pPr>
        <w:pStyle w:val="Listenabsatz"/>
        <w:numPr>
          <w:ilvl w:val="0"/>
          <w:numId w:val="18"/>
        </w:numPr>
        <w:rPr>
          <w:lang w:val="en-GB"/>
        </w:rPr>
      </w:pPr>
      <w:r w:rsidRPr="00D41677">
        <w:rPr>
          <w:lang w:val="en-GB"/>
        </w:rPr>
        <w:t>Solution approach</w:t>
      </w:r>
    </w:p>
    <w:p w14:paraId="3131C590" w14:textId="77777777" w:rsidR="009E3B03" w:rsidRPr="00D41677" w:rsidRDefault="009E3B03" w:rsidP="009E3B03">
      <w:pPr>
        <w:pStyle w:val="Listenabsatz"/>
        <w:numPr>
          <w:ilvl w:val="0"/>
          <w:numId w:val="18"/>
        </w:numPr>
        <w:rPr>
          <w:lang w:val="en-GB"/>
        </w:rPr>
      </w:pPr>
      <w:r w:rsidRPr="00D41677">
        <w:rPr>
          <w:lang w:val="en-GB"/>
        </w:rPr>
        <w:t xml:space="preserve">Achieved </w:t>
      </w:r>
      <w:proofErr w:type="gramStart"/>
      <w:r w:rsidRPr="00D41677">
        <w:rPr>
          <w:lang w:val="en-GB"/>
        </w:rPr>
        <w:t>results</w:t>
      </w:r>
      <w:proofErr w:type="gramEnd"/>
    </w:p>
    <w:p w14:paraId="5D74EE84" w14:textId="6F221B55" w:rsidR="000E4BF9" w:rsidRPr="00D41677" w:rsidRDefault="000E4BF9" w:rsidP="000E4BF9">
      <w:pPr>
        <w:rPr>
          <w:lang w:val="en-GB"/>
        </w:rPr>
      </w:pPr>
      <w:r w:rsidRPr="00D41677">
        <w:rPr>
          <w:lang w:val="en-GB"/>
        </w:rPr>
        <w:t>The abstract is formatted as one single paragraph. It</w:t>
      </w:r>
      <w:r w:rsidR="009E3B03" w:rsidRPr="00D41677">
        <w:rPr>
          <w:lang w:val="en-GB"/>
        </w:rPr>
        <w:t xml:space="preserve"> is a third to a half page long. Sh</w:t>
      </w:r>
      <w:r w:rsidRPr="00D41677">
        <w:rPr>
          <w:lang w:val="en-GB"/>
        </w:rPr>
        <w:t xml:space="preserve">orter is </w:t>
      </w:r>
      <w:r w:rsidR="009E3B03" w:rsidRPr="00D41677">
        <w:rPr>
          <w:lang w:val="en-GB"/>
        </w:rPr>
        <w:t xml:space="preserve">better, </w:t>
      </w:r>
      <w:proofErr w:type="gramStart"/>
      <w:r w:rsidR="009E3B03" w:rsidRPr="00D41677">
        <w:rPr>
          <w:lang w:val="en-GB"/>
        </w:rPr>
        <w:t>as long as</w:t>
      </w:r>
      <w:proofErr w:type="gramEnd"/>
      <w:r w:rsidR="009E3B03" w:rsidRPr="00D41677">
        <w:rPr>
          <w:lang w:val="en-GB"/>
        </w:rPr>
        <w:t xml:space="preserve"> the essential information is include</w:t>
      </w:r>
      <w:commentRangeStart w:id="48"/>
      <w:r w:rsidR="009E3B03" w:rsidRPr="00D41677">
        <w:rPr>
          <w:lang w:val="en-GB"/>
        </w:rPr>
        <w:t>d</w:t>
      </w:r>
      <w:r w:rsidRPr="00D41677">
        <w:rPr>
          <w:lang w:val="en-GB"/>
        </w:rPr>
        <w:t>.</w:t>
      </w:r>
      <w:commentRangeEnd w:id="48"/>
      <w:r w:rsidR="009B3B51">
        <w:rPr>
          <w:rStyle w:val="Kommentarzeichen"/>
        </w:rPr>
        <w:commentReference w:id="48"/>
      </w:r>
    </w:p>
    <w:p w14:paraId="0A7F7768" w14:textId="77777777" w:rsidR="00274660" w:rsidRPr="00D41677" w:rsidRDefault="00274660" w:rsidP="000E4BF9">
      <w:pPr>
        <w:rPr>
          <w:lang w:val="en-GB"/>
        </w:rPr>
      </w:pPr>
    </w:p>
    <w:p w14:paraId="69EF298C" w14:textId="0FFB2A50" w:rsidR="00643E35" w:rsidRPr="00D41677" w:rsidRDefault="004519DC" w:rsidP="00643E35">
      <w:pPr>
        <w:pStyle w:val="berschrift1"/>
        <w:rPr>
          <w:lang w:val="en-GB"/>
        </w:rPr>
      </w:pPr>
      <w:bookmarkStart w:id="49" w:name="_Toc148688916"/>
      <w:r w:rsidRPr="00D41677">
        <w:rPr>
          <w:lang w:val="en-GB"/>
        </w:rPr>
        <w:t>Development</w:t>
      </w:r>
      <w:bookmarkEnd w:id="49"/>
    </w:p>
    <w:p w14:paraId="215DEEB2" w14:textId="5BA51336" w:rsidR="00D3049C" w:rsidRPr="00D41677" w:rsidRDefault="001C7715" w:rsidP="006D2715">
      <w:pPr>
        <w:pStyle w:val="berschrift2"/>
        <w:rPr>
          <w:lang w:val="en-GB"/>
        </w:rPr>
      </w:pPr>
      <w:r w:rsidRPr="00D41677">
        <w:rPr>
          <w:lang w:val="en-GB"/>
        </w:rPr>
        <w:t>Power</w:t>
      </w:r>
      <w:r w:rsidR="0084672E" w:rsidRPr="00D41677">
        <w:rPr>
          <w:lang w:val="en-GB"/>
        </w:rPr>
        <w:t xml:space="preserve"> supply etc.</w:t>
      </w:r>
    </w:p>
    <w:p w14:paraId="0DAA179C" w14:textId="3A2BD298" w:rsidR="0084672E" w:rsidRPr="00D41677" w:rsidRDefault="00605C37" w:rsidP="0084672E">
      <w:pPr>
        <w:pStyle w:val="berschrift2"/>
        <w:rPr>
          <w:lang w:val="en-GB"/>
        </w:rPr>
      </w:pPr>
      <w:r w:rsidRPr="00D41677">
        <w:rPr>
          <w:lang w:val="en-GB"/>
        </w:rPr>
        <w:t>Electrostatic field</w:t>
      </w:r>
    </w:p>
    <w:p w14:paraId="74EE14E7" w14:textId="54FD4D58" w:rsidR="00181DCF" w:rsidRPr="00D41677" w:rsidRDefault="00D20AC8" w:rsidP="00181DCF">
      <w:pPr>
        <w:rPr>
          <w:lang w:val="en-GB"/>
        </w:rPr>
      </w:pPr>
      <w:r w:rsidRPr="00D41677">
        <w:rPr>
          <w:lang w:val="en-GB"/>
        </w:rPr>
        <w:t xml:space="preserve">This section describes how the </w:t>
      </w:r>
      <w:r w:rsidR="006D5E4D" w:rsidRPr="00D41677">
        <w:rPr>
          <w:lang w:val="en-GB"/>
        </w:rPr>
        <w:t>wire</w:t>
      </w:r>
      <w:r w:rsidR="008E5C11" w:rsidRPr="00D41677">
        <w:rPr>
          <w:lang w:val="en-GB"/>
        </w:rPr>
        <w:t>-</w:t>
      </w:r>
      <w:r w:rsidR="006D5E4D" w:rsidRPr="00D41677">
        <w:rPr>
          <w:lang w:val="en-GB"/>
        </w:rPr>
        <w:t>to</w:t>
      </w:r>
      <w:r w:rsidR="008E5C11" w:rsidRPr="00D41677">
        <w:rPr>
          <w:lang w:val="en-GB"/>
        </w:rPr>
        <w:t>-pad capacitance was calculated</w:t>
      </w:r>
      <w:r w:rsidR="000D1E28" w:rsidRPr="00D41677">
        <w:rPr>
          <w:lang w:val="en-GB"/>
        </w:rPr>
        <w:t xml:space="preserve"> </w:t>
      </w:r>
      <w:r w:rsidR="00CF39F6" w:rsidRPr="00D41677">
        <w:rPr>
          <w:lang w:val="en-GB"/>
        </w:rPr>
        <w:t>using the provided MATLAB script</w:t>
      </w:r>
      <w:r w:rsidR="00FE4494" w:rsidRPr="00D41677">
        <w:rPr>
          <w:lang w:val="en-GB"/>
        </w:rPr>
        <w:t xml:space="preserve"> (</w:t>
      </w:r>
      <w:r w:rsidR="00FE4494" w:rsidRPr="00D41677">
        <w:rPr>
          <w:color w:val="FF0000"/>
          <w:lang w:val="en-GB"/>
        </w:rPr>
        <w:t xml:space="preserve">appendix </w:t>
      </w:r>
      <w:proofErr w:type="spellStart"/>
      <w:r w:rsidR="00FE4494" w:rsidRPr="00D41677">
        <w:rPr>
          <w:color w:val="FF0000"/>
          <w:lang w:val="en-GB"/>
        </w:rPr>
        <w:t>xy</w:t>
      </w:r>
      <w:proofErr w:type="spellEnd"/>
      <w:r w:rsidR="00FE4494" w:rsidRPr="00D41677">
        <w:rPr>
          <w:lang w:val="en-GB"/>
        </w:rPr>
        <w:t>).</w:t>
      </w:r>
      <w:r w:rsidR="000D1E28" w:rsidRPr="00D41677">
        <w:rPr>
          <w:lang w:val="en-GB"/>
        </w:rPr>
        <w:t xml:space="preserve"> </w:t>
      </w:r>
      <w:r w:rsidR="00B05A21" w:rsidRPr="00D41677">
        <w:rPr>
          <w:lang w:val="en-GB"/>
        </w:rPr>
        <w:t xml:space="preserve">The script is designed </w:t>
      </w:r>
      <w:r w:rsidR="00F53372" w:rsidRPr="00D41677">
        <w:rPr>
          <w:lang w:val="en-GB"/>
        </w:rPr>
        <w:t xml:space="preserve">for square pads, thus the </w:t>
      </w:r>
      <w:r w:rsidR="005D7F30" w:rsidRPr="00D41677">
        <w:rPr>
          <w:lang w:val="en-GB"/>
        </w:rPr>
        <w:t xml:space="preserve">approximate length </w:t>
      </w:r>
      <w:r w:rsidR="00024C29" w:rsidRPr="00D41677">
        <w:rPr>
          <w:lang w:val="en-GB"/>
        </w:rPr>
        <w:t>x</w:t>
      </w:r>
      <w:r w:rsidR="005D7F30" w:rsidRPr="00D41677">
        <w:rPr>
          <w:lang w:val="en-GB"/>
        </w:rPr>
        <w:t xml:space="preserve"> had to be calculated first:</w:t>
      </w:r>
    </w:p>
    <w:p w14:paraId="140B911F" w14:textId="7F142649" w:rsidR="005D7F30" w:rsidRPr="00D41677" w:rsidRDefault="002D5601" w:rsidP="00181DCF">
      <w:pPr>
        <w:rPr>
          <w:sz w:val="28"/>
          <w:szCs w:val="32"/>
          <w:lang w:val="en-GB"/>
        </w:rPr>
      </w:pPr>
      <m:oMathPara>
        <m:oMath>
          <m:r>
            <w:rPr>
              <w:rFonts w:ascii="Cambria Math" w:hAnsi="Cambria Math"/>
              <w:sz w:val="28"/>
              <w:szCs w:val="32"/>
              <w:lang w:val="en-GB"/>
            </w:rPr>
            <m:t>x</m:t>
          </m:r>
          <w:commentRangeStart w:id="50"/>
          <m:r>
            <w:rPr>
              <w:rFonts w:ascii="Cambria Math" w:hAnsi="Cambria Math"/>
              <w:sz w:val="28"/>
              <w:szCs w:val="32"/>
              <w:lang w:val="en-GB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32"/>
                  <w:lang w:val="en-GB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szCs w:val="32"/>
                  <w:lang w:val="en-GB"/>
                </w:rPr>
                <m:t>l⋅b</m:t>
              </m:r>
            </m:e>
          </m:rad>
          <m:r>
            <w:rPr>
              <w:rFonts w:ascii="Cambria Math" w:hAnsi="Cambria Math"/>
              <w:sz w:val="28"/>
              <w:szCs w:val="32"/>
              <w:lang w:val="en-GB"/>
            </w:rPr>
            <m:t xml:space="preserve"> 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32"/>
                  <w:lang w:val="en-GB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szCs w:val="32"/>
                  <w:lang w:val="en-GB"/>
                </w:rPr>
                <m:t>22,86mm⋅15,62mm</m:t>
              </m:r>
            </m:e>
          </m:rad>
          <m:r>
            <w:rPr>
              <w:rFonts w:ascii="Cambria Math" w:hAnsi="Cambria Math"/>
              <w:sz w:val="28"/>
              <w:szCs w:val="32"/>
              <w:lang w:val="en-GB"/>
            </w:rPr>
            <m:t>=19,89mm</m:t>
          </m:r>
          <w:commentRangeEnd w:id="50"/>
          <m:r>
            <m:rPr>
              <m:sty m:val="p"/>
            </m:rPr>
            <w:rPr>
              <w:rStyle w:val="Kommentarzeichen"/>
            </w:rPr>
            <w:commentReference w:id="50"/>
          </m:r>
        </m:oMath>
      </m:oMathPara>
    </w:p>
    <w:p w14:paraId="583458EC" w14:textId="15A15C90" w:rsidR="00831044" w:rsidRPr="00D41677" w:rsidRDefault="005F730C" w:rsidP="00181DCF">
      <w:pPr>
        <w:rPr>
          <w:lang w:val="en-GB"/>
        </w:rPr>
      </w:pPr>
      <w:r w:rsidRPr="00D41677">
        <w:rPr>
          <w:lang w:val="en-GB"/>
        </w:rPr>
        <w:t xml:space="preserve">The result is then further used to determine the wire-to-pad capacitance using the </w:t>
      </w:r>
      <w:proofErr w:type="gramStart"/>
      <w:r w:rsidRPr="00D41677">
        <w:rPr>
          <w:lang w:val="en-GB"/>
        </w:rPr>
        <w:t>provided</w:t>
      </w:r>
      <w:r w:rsidR="00AB616A" w:rsidRPr="00D41677">
        <w:rPr>
          <w:lang w:val="en-GB"/>
        </w:rPr>
        <w:t>62</w:t>
      </w:r>
      <w:proofErr w:type="gramEnd"/>
    </w:p>
    <w:p w14:paraId="0C4CF365" w14:textId="1C8BE8F6" w:rsidR="00181DCF" w:rsidRPr="00D41677" w:rsidRDefault="00181DCF" w:rsidP="00181DCF">
      <w:pPr>
        <w:pStyle w:val="berschrift2"/>
        <w:rPr>
          <w:lang w:val="en-GB"/>
        </w:rPr>
      </w:pPr>
      <w:r w:rsidRPr="00D41677">
        <w:rPr>
          <w:lang w:val="en-GB"/>
        </w:rPr>
        <w:t>Electromagnetic field</w:t>
      </w:r>
    </w:p>
    <w:p w14:paraId="1719D9C5" w14:textId="77777777" w:rsidR="009E3B03" w:rsidRPr="00D41677" w:rsidRDefault="009E3B03" w:rsidP="00D94DBD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t>Title page</w:t>
      </w:r>
      <w:r w:rsidR="00A626CA" w:rsidRPr="00D41677">
        <w:rPr>
          <w:lang w:val="en-GB"/>
        </w:rPr>
        <w:t xml:space="preserve"> </w:t>
      </w:r>
      <w:r w:rsidR="00D94DBD" w:rsidRPr="00D41677">
        <w:rPr>
          <w:lang w:val="en-GB"/>
        </w:rPr>
        <w:t>with authors, date, company, etc.</w:t>
      </w:r>
    </w:p>
    <w:p w14:paraId="55C42259" w14:textId="77777777" w:rsidR="00D94DBD" w:rsidRPr="00D41677" w:rsidRDefault="00D94DBD" w:rsidP="00D94DBD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t>Abstract</w:t>
      </w:r>
    </w:p>
    <w:p w14:paraId="60668A9E" w14:textId="77777777" w:rsidR="00D94DBD" w:rsidRPr="00D41677" w:rsidRDefault="00D94DBD" w:rsidP="00D94DBD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t>Table of contents</w:t>
      </w:r>
    </w:p>
    <w:p w14:paraId="58E0CAE1" w14:textId="77777777" w:rsidR="00D94DBD" w:rsidRPr="00D41677" w:rsidRDefault="00D94DBD" w:rsidP="00D94DBD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t>Introduction</w:t>
      </w:r>
      <w:r w:rsidRPr="00D41677">
        <w:rPr>
          <w:lang w:val="en-GB"/>
        </w:rPr>
        <w:br/>
        <w:t>with subject, circumstances, conditions, expectations, ...</w:t>
      </w:r>
    </w:p>
    <w:p w14:paraId="42D400C4" w14:textId="77777777" w:rsidR="00A626CA" w:rsidRPr="00D41677" w:rsidRDefault="00D94DBD" w:rsidP="00D94DBD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lastRenderedPageBreak/>
        <w:t xml:space="preserve">Specifications, </w:t>
      </w:r>
      <w:proofErr w:type="gramStart"/>
      <w:r w:rsidRPr="00D41677">
        <w:rPr>
          <w:lang w:val="en-GB"/>
        </w:rPr>
        <w:t>functionality</w:t>
      </w:r>
      <w:proofErr w:type="gramEnd"/>
      <w:r w:rsidRPr="00D41677">
        <w:rPr>
          <w:lang w:val="en-GB"/>
        </w:rPr>
        <w:t xml:space="preserve"> and block diagrams</w:t>
      </w:r>
      <w:r w:rsidRPr="00D41677">
        <w:rPr>
          <w:lang w:val="en-GB"/>
        </w:rPr>
        <w:br/>
        <w:t>Aspects may be purpose, primary (and secondary) functions, parameters (ranges, limits), interfaces, HW and SW requirements, user interface, time</w:t>
      </w:r>
      <w:r w:rsidR="00A626CA" w:rsidRPr="00D41677">
        <w:rPr>
          <w:lang w:val="en-GB"/>
        </w:rPr>
        <w:t>, cost, ...</w:t>
      </w:r>
    </w:p>
    <w:p w14:paraId="5A2E2FAD" w14:textId="77777777" w:rsidR="00D94DBD" w:rsidRPr="00D41677" w:rsidRDefault="00D94DBD" w:rsidP="00A626CA">
      <w:pPr>
        <w:pStyle w:val="Listenabsatz"/>
        <w:jc w:val="left"/>
        <w:rPr>
          <w:lang w:val="en-GB"/>
        </w:rPr>
      </w:pPr>
      <w:r w:rsidRPr="00D41677">
        <w:rPr>
          <w:lang w:val="en-GB"/>
        </w:rPr>
        <w:t>This must be well defined before the development starts!</w:t>
      </w:r>
    </w:p>
    <w:p w14:paraId="38E7DCD6" w14:textId="77777777" w:rsidR="00D94DBD" w:rsidRPr="00D41677" w:rsidRDefault="00D94DBD" w:rsidP="00D94DBD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t>Evaluation of different solution possibilities</w:t>
      </w:r>
      <w:r w:rsidRPr="00D41677">
        <w:rPr>
          <w:lang w:val="en-GB"/>
        </w:rPr>
        <w:br/>
        <w:t>Summarize each possibility in terms of the specifications and the functionality.</w:t>
      </w:r>
      <w:r w:rsidRPr="00D41677">
        <w:rPr>
          <w:lang w:val="en-GB"/>
        </w:rPr>
        <w:br/>
        <w:t>Extract what is specific to each solution.</w:t>
      </w:r>
      <w:r w:rsidRPr="00D41677">
        <w:rPr>
          <w:lang w:val="en-GB"/>
        </w:rPr>
        <w:br/>
        <w:t>Justify and explain the decision for a particular solution.</w:t>
      </w:r>
    </w:p>
    <w:p w14:paraId="320FC12E" w14:textId="77777777" w:rsidR="00FA0C83" w:rsidRPr="00D41677" w:rsidRDefault="00FA0C83" w:rsidP="00FA0C83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t>Development</w:t>
      </w:r>
      <w:r w:rsidRPr="00D41677">
        <w:rPr>
          <w:lang w:val="en-GB"/>
        </w:rPr>
        <w:br/>
        <w:t>Document circuit design, formulas, simulation, dimensioning of component values.</w:t>
      </w:r>
    </w:p>
    <w:p w14:paraId="2172C779" w14:textId="77777777" w:rsidR="00FA0C83" w:rsidRPr="00D41677" w:rsidRDefault="00FA0C83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t>Implementation</w:t>
      </w:r>
      <w:r w:rsidRPr="00D41677">
        <w:rPr>
          <w:lang w:val="en-GB"/>
        </w:rPr>
        <w:br/>
        <w:t>Schematics with description of inputs, outputs, special components</w:t>
      </w:r>
      <w:r w:rsidRPr="00D41677">
        <w:rPr>
          <w:lang w:val="en-GB"/>
        </w:rPr>
        <w:br/>
        <w:t>PCB layout with explanation of the layout concepts (</w:t>
      </w:r>
      <w:proofErr w:type="spellStart"/>
      <w:r w:rsidRPr="00D41677">
        <w:rPr>
          <w:lang w:val="en-GB"/>
        </w:rPr>
        <w:t>analog</w:t>
      </w:r>
      <w:proofErr w:type="spellEnd"/>
      <w:r w:rsidRPr="00D41677">
        <w:rPr>
          <w:lang w:val="en-GB"/>
        </w:rPr>
        <w:t>, digital, power, EMI, ESD)</w:t>
      </w:r>
    </w:p>
    <w:p w14:paraId="4B5B248E" w14:textId="77777777" w:rsidR="00FA0C83" w:rsidRPr="00D41677" w:rsidRDefault="00FA0C83" w:rsidP="00DD454B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t>Document the tests</w:t>
      </w:r>
      <w:r w:rsidRPr="00D41677">
        <w:rPr>
          <w:lang w:val="en-GB"/>
        </w:rPr>
        <w:br/>
      </w:r>
      <w:proofErr w:type="spellStart"/>
      <w:r w:rsidRPr="00D41677">
        <w:rPr>
          <w:lang w:val="en-GB"/>
        </w:rPr>
        <w:t>Testplan</w:t>
      </w:r>
      <w:proofErr w:type="spellEnd"/>
      <w:r w:rsidRPr="00D41677">
        <w:rPr>
          <w:lang w:val="en-GB"/>
        </w:rPr>
        <w:t xml:space="preserve"> with description, test conditions, expected results and acceptable tolerances, measured results, comparison and verdict, </w:t>
      </w:r>
      <w:proofErr w:type="gramStart"/>
      <w:r w:rsidRPr="00D41677">
        <w:rPr>
          <w:lang w:val="en-GB"/>
        </w:rPr>
        <w:t>discussion</w:t>
      </w:r>
      <w:proofErr w:type="gramEnd"/>
      <w:r w:rsidRPr="00D41677">
        <w:rPr>
          <w:lang w:val="en-GB"/>
        </w:rPr>
        <w:t xml:space="preserve"> and remarks</w:t>
      </w:r>
      <w:r w:rsidR="00DD454B" w:rsidRPr="00D41677">
        <w:rPr>
          <w:lang w:val="en-GB"/>
        </w:rPr>
        <w:br/>
        <w:t xml:space="preserve">More about testing is in the file </w:t>
      </w:r>
      <w:r w:rsidR="00DD454B" w:rsidRPr="00D41677">
        <w:rPr>
          <w:b/>
          <w:lang w:val="en-GB"/>
        </w:rPr>
        <w:t>HW</w:t>
      </w:r>
      <w:r w:rsidR="00A2741C" w:rsidRPr="00D41677">
        <w:rPr>
          <w:b/>
          <w:lang w:val="en-GB"/>
        </w:rPr>
        <w:t>_ Testing</w:t>
      </w:r>
      <w:r w:rsidR="00DD454B" w:rsidRPr="00D41677">
        <w:rPr>
          <w:b/>
          <w:lang w:val="en-GB"/>
        </w:rPr>
        <w:t>.docx</w:t>
      </w:r>
      <w:r w:rsidR="00DD454B" w:rsidRPr="00D41677">
        <w:rPr>
          <w:lang w:val="en-GB"/>
        </w:rPr>
        <w:t>.</w:t>
      </w:r>
    </w:p>
    <w:p w14:paraId="02962CE3" w14:textId="51FD4CA3" w:rsidR="00FA0C83" w:rsidRPr="00D41677" w:rsidRDefault="00FA0C83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t>Project management</w:t>
      </w:r>
      <w:r w:rsidRPr="00D41677">
        <w:rPr>
          <w:lang w:val="en-GB"/>
        </w:rPr>
        <w:br/>
        <w:t>Timeline with milestones</w:t>
      </w:r>
      <w:r w:rsidRPr="00D41677">
        <w:rPr>
          <w:lang w:val="en-GB"/>
        </w:rPr>
        <w:br/>
        <w:t>Definition of work packages and assignment to team members</w:t>
      </w:r>
      <w:r w:rsidRPr="00D41677">
        <w:rPr>
          <w:lang w:val="en-GB"/>
        </w:rPr>
        <w:br/>
        <w:t>Comparison of planned and real workload</w:t>
      </w:r>
    </w:p>
    <w:p w14:paraId="5644B703" w14:textId="6D8671CB" w:rsidR="00FA0C83" w:rsidRPr="00D41677" w:rsidRDefault="00FA0C83" w:rsidP="00FA0C83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t>Conclusion</w:t>
      </w:r>
      <w:r w:rsidRPr="00D41677">
        <w:rPr>
          <w:lang w:val="en-GB"/>
        </w:rPr>
        <w:br/>
        <w:t>Achieved results</w:t>
      </w:r>
      <w:r w:rsidRPr="00D41677">
        <w:rPr>
          <w:lang w:val="en-GB"/>
        </w:rPr>
        <w:br/>
        <w:t xml:space="preserve">Outlook and </w:t>
      </w:r>
      <w:proofErr w:type="gramStart"/>
      <w:r w:rsidRPr="00D41677">
        <w:rPr>
          <w:lang w:val="en-GB"/>
        </w:rPr>
        <w:t>refle</w:t>
      </w:r>
      <w:r w:rsidR="000B727B" w:rsidRPr="00D41677">
        <w:rPr>
          <w:lang w:val="en-GB"/>
        </w:rPr>
        <w:t>ct</w:t>
      </w:r>
      <w:r w:rsidRPr="00D41677">
        <w:rPr>
          <w:lang w:val="en-GB"/>
        </w:rPr>
        <w:t>ion</w:t>
      </w:r>
      <w:proofErr w:type="gramEnd"/>
    </w:p>
    <w:p w14:paraId="252DD0ED" w14:textId="77777777" w:rsidR="00B979F6" w:rsidRPr="00D41677" w:rsidRDefault="00FA0C83" w:rsidP="00FA0C83">
      <w:pPr>
        <w:pStyle w:val="Listenabsatz"/>
        <w:numPr>
          <w:ilvl w:val="0"/>
          <w:numId w:val="19"/>
        </w:numPr>
        <w:jc w:val="left"/>
        <w:rPr>
          <w:lang w:val="en-GB"/>
        </w:rPr>
      </w:pPr>
      <w:r w:rsidRPr="00D41677">
        <w:rPr>
          <w:lang w:val="en-GB"/>
        </w:rPr>
        <w:t>Appendix with</w:t>
      </w:r>
      <w:r w:rsidRPr="00D41677">
        <w:rPr>
          <w:lang w:val="en-GB"/>
        </w:rPr>
        <w:br/>
        <w:t>Refe</w:t>
      </w:r>
      <w:r w:rsidR="00B979F6" w:rsidRPr="00D41677">
        <w:rPr>
          <w:lang w:val="en-GB"/>
        </w:rPr>
        <w:t xml:space="preserve">rences </w:t>
      </w:r>
      <w:r w:rsidRPr="00D41677">
        <w:rPr>
          <w:lang w:val="en-GB"/>
        </w:rPr>
        <w:t>or bibliography</w:t>
      </w:r>
      <w:r w:rsidR="00B979F6" w:rsidRPr="00D41677">
        <w:rPr>
          <w:lang w:val="en-GB"/>
        </w:rPr>
        <w:br/>
        <w:t>Schematics, PCB layouts, calculations, tables with test data, code snippets</w:t>
      </w:r>
      <w:r w:rsidR="00B979F6" w:rsidRPr="00D41677">
        <w:rPr>
          <w:lang w:val="en-GB"/>
        </w:rPr>
        <w:br/>
        <w:t>Folder structure with explanation for digital documentation on USB stick or cloud</w:t>
      </w:r>
      <w:r w:rsidR="00F516B3" w:rsidRPr="00D41677">
        <w:rPr>
          <w:lang w:val="en-GB"/>
        </w:rPr>
        <w:t>.</w:t>
      </w:r>
      <w:r w:rsidR="00F516B3" w:rsidRPr="00D41677">
        <w:rPr>
          <w:lang w:val="en-GB"/>
        </w:rPr>
        <w:br/>
      </w:r>
      <w:r w:rsidR="00B979F6" w:rsidRPr="00D41677">
        <w:rPr>
          <w:b/>
          <w:lang w:val="en-GB"/>
        </w:rPr>
        <w:t>The appendix contains all the information that is not ne</w:t>
      </w:r>
      <w:r w:rsidR="00F516B3" w:rsidRPr="00D41677">
        <w:rPr>
          <w:b/>
          <w:lang w:val="en-GB"/>
        </w:rPr>
        <w:t>eded for fluent reading</w:t>
      </w:r>
      <w:r w:rsidR="00B979F6" w:rsidRPr="00D41677">
        <w:rPr>
          <w:b/>
          <w:lang w:val="en-GB"/>
        </w:rPr>
        <w:t>.</w:t>
      </w:r>
      <w:r w:rsidR="00B979F6" w:rsidRPr="00D41677">
        <w:rPr>
          <w:b/>
          <w:lang w:val="en-GB"/>
        </w:rPr>
        <w:br/>
        <w:t>As a rule, diagrams go in the main text, data tables in the appendix</w:t>
      </w:r>
      <w:r w:rsidR="00B979F6" w:rsidRPr="00D41677">
        <w:rPr>
          <w:lang w:val="en-GB"/>
        </w:rPr>
        <w:t>.</w:t>
      </w:r>
    </w:p>
    <w:p w14:paraId="69B4CE9D" w14:textId="54442331" w:rsidR="00643E35" w:rsidRPr="00D41677" w:rsidRDefault="0063189C" w:rsidP="00643E35">
      <w:pPr>
        <w:pStyle w:val="berschrift1"/>
        <w:rPr>
          <w:lang w:val="en-GB"/>
        </w:rPr>
      </w:pPr>
      <w:bookmarkStart w:id="51" w:name="_Toc148688917"/>
      <w:r w:rsidRPr="00D41677">
        <w:rPr>
          <w:lang w:val="en-GB"/>
        </w:rPr>
        <w:t>Implementation</w:t>
      </w:r>
      <w:bookmarkEnd w:id="51"/>
    </w:p>
    <w:p w14:paraId="586757EB" w14:textId="5450C8C9" w:rsidR="00F516B3" w:rsidRPr="00D41677" w:rsidRDefault="00484818" w:rsidP="00484818">
      <w:pPr>
        <w:rPr>
          <w:lang w:val="en-GB"/>
        </w:rPr>
      </w:pPr>
      <w:r w:rsidRPr="00D41677">
        <w:rPr>
          <w:lang w:val="en-GB"/>
        </w:rPr>
        <w:t>Form and style of the HW report must follow the customary practice for academi</w:t>
      </w:r>
      <w:r w:rsidR="00A626CA" w:rsidRPr="00D41677">
        <w:rPr>
          <w:lang w:val="en-GB"/>
        </w:rPr>
        <w:t>c writing as presented in the</w:t>
      </w:r>
      <w:r w:rsidRPr="00D41677">
        <w:rPr>
          <w:lang w:val="en-GB"/>
        </w:rPr>
        <w:t xml:space="preserve"> file </w:t>
      </w:r>
      <w:r w:rsidRPr="00D41677">
        <w:rPr>
          <w:b/>
          <w:lang w:val="en-GB"/>
        </w:rPr>
        <w:t>Academic Writing_summary.docx</w:t>
      </w:r>
      <w:r w:rsidRPr="00D41677">
        <w:rPr>
          <w:lang w:val="en-GB"/>
        </w:rPr>
        <w:t xml:space="preserve"> in the folder</w:t>
      </w:r>
      <w:r w:rsidR="00134520" w:rsidRPr="00D41677">
        <w:rPr>
          <w:lang w:val="en-GB"/>
        </w:rPr>
        <w:t xml:space="preserve"> </w:t>
      </w:r>
      <w:r w:rsidR="00134520" w:rsidRPr="00D41677">
        <w:rPr>
          <w:b/>
          <w:bCs/>
          <w:lang w:val="en-GB"/>
        </w:rPr>
        <w:t>Writing HW Report</w:t>
      </w:r>
      <w:r w:rsidR="00134520" w:rsidRPr="00D41677">
        <w:rPr>
          <w:lang w:val="en-GB"/>
        </w:rPr>
        <w:t>.</w:t>
      </w:r>
      <w:r w:rsidRPr="00D41677">
        <w:rPr>
          <w:lang w:val="en-GB"/>
        </w:rPr>
        <w:t xml:space="preserve"> </w:t>
      </w:r>
    </w:p>
    <w:p w14:paraId="0FA4A804" w14:textId="3CC25857" w:rsidR="00484818" w:rsidRPr="00D41677" w:rsidRDefault="00484818" w:rsidP="00484818">
      <w:pPr>
        <w:rPr>
          <w:lang w:val="en-GB"/>
        </w:rPr>
      </w:pPr>
      <w:r w:rsidRPr="00D41677">
        <w:rPr>
          <w:lang w:val="en-GB"/>
        </w:rPr>
        <w:t>Read that summary carefully before starting to write</w:t>
      </w:r>
      <w:r w:rsidR="00BD2041" w:rsidRPr="00D41677">
        <w:rPr>
          <w:lang w:val="en-GB"/>
        </w:rPr>
        <w:t xml:space="preserve"> </w:t>
      </w:r>
      <w:r w:rsidRPr="00D41677">
        <w:rPr>
          <w:lang w:val="en-GB"/>
        </w:rPr>
        <w:t>and read it again after writing a first draft.</w:t>
      </w:r>
    </w:p>
    <w:p w14:paraId="09113F79" w14:textId="731F718D" w:rsidR="0063189C" w:rsidRPr="00D41677" w:rsidRDefault="00122018" w:rsidP="0063189C">
      <w:pPr>
        <w:pStyle w:val="berschrift1"/>
        <w:rPr>
          <w:lang w:val="en-GB"/>
        </w:rPr>
      </w:pPr>
      <w:bookmarkStart w:id="52" w:name="_Toc148688918"/>
      <w:r w:rsidRPr="00D41677">
        <w:rPr>
          <w:lang w:val="en-GB"/>
        </w:rPr>
        <w:lastRenderedPageBreak/>
        <w:t>Testing</w:t>
      </w:r>
      <w:bookmarkEnd w:id="52"/>
    </w:p>
    <w:p w14:paraId="22A12084" w14:textId="2A711815" w:rsidR="00AD07AE" w:rsidRPr="00D41677" w:rsidRDefault="005F167B" w:rsidP="00AD07AE">
      <w:pPr>
        <w:pStyle w:val="berschrift1"/>
        <w:rPr>
          <w:lang w:val="en-GB"/>
        </w:rPr>
      </w:pPr>
      <w:bookmarkStart w:id="53" w:name="_Toc148688919"/>
      <w:r w:rsidRPr="00D41677">
        <w:rPr>
          <w:lang w:val="en-GB"/>
        </w:rPr>
        <w:t>Project Management</w:t>
      </w:r>
      <w:bookmarkEnd w:id="53"/>
    </w:p>
    <w:p w14:paraId="042203C2" w14:textId="7E63E3D1" w:rsidR="005F167B" w:rsidRPr="00D41677" w:rsidRDefault="00076DC8" w:rsidP="005F167B">
      <w:pPr>
        <w:pStyle w:val="berschrift1"/>
        <w:rPr>
          <w:lang w:val="en-GB"/>
        </w:rPr>
      </w:pPr>
      <w:bookmarkStart w:id="54" w:name="_Toc148688920"/>
      <w:r w:rsidRPr="00D41677">
        <w:rPr>
          <w:lang w:val="en-GB"/>
        </w:rPr>
        <w:t>Conclusion</w:t>
      </w:r>
      <w:bookmarkEnd w:id="54"/>
    </w:p>
    <w:p w14:paraId="317C97CF" w14:textId="3C0ACABB" w:rsidR="00CF3FB8" w:rsidRPr="00D41677" w:rsidRDefault="00CF3FB8" w:rsidP="00CF3FB8">
      <w:pPr>
        <w:pStyle w:val="berschrift1"/>
        <w:rPr>
          <w:lang w:val="en-GB"/>
        </w:rPr>
      </w:pPr>
      <w:bookmarkStart w:id="55" w:name="_Toc148688921"/>
      <w:r w:rsidRPr="00D41677">
        <w:rPr>
          <w:lang w:val="en-GB"/>
        </w:rPr>
        <w:t>Source list</w:t>
      </w:r>
      <w:bookmarkEnd w:id="55"/>
    </w:p>
    <w:p w14:paraId="6239D448" w14:textId="5D5D7BA0" w:rsidR="005622B3" w:rsidRPr="00D41677" w:rsidRDefault="00CF3FB8" w:rsidP="005622B3">
      <w:pPr>
        <w:pStyle w:val="berschrift1"/>
        <w:rPr>
          <w:lang w:val="en-GB"/>
        </w:rPr>
      </w:pPr>
      <w:bookmarkStart w:id="56" w:name="_Toc148688922"/>
      <w:r w:rsidRPr="00D41677">
        <w:rPr>
          <w:lang w:val="en-GB"/>
        </w:rPr>
        <w:t>Figure list</w:t>
      </w:r>
      <w:bookmarkEnd w:id="56"/>
    </w:p>
    <w:p w14:paraId="286CD8A9" w14:textId="4A8F69D5" w:rsidR="004E32DC" w:rsidRDefault="004E32DC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de-CH"/>
          <w14:ligatures w14:val="standardContextual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TOC \h \z \c "Figure" </w:instrText>
      </w:r>
      <w:r>
        <w:rPr>
          <w:lang w:val="en-GB"/>
        </w:rPr>
        <w:fldChar w:fldCharType="separate"/>
      </w:r>
      <w:hyperlink w:anchor="_Toc149208097" w:history="1">
        <w:r w:rsidRPr="00CD7D87">
          <w:rPr>
            <w:rStyle w:val="Hyperlink"/>
            <w:noProof/>
            <w:lang w:val="en-GB"/>
          </w:rPr>
          <w:t>Figure 1 Block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_Toc149208097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2C0A2AF" w14:textId="76721C4E" w:rsidR="004E32DC" w:rsidRDefault="009B3B51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de-CH"/>
          <w14:ligatures w14:val="standardContextual"/>
        </w:rPr>
      </w:pPr>
      <w:hyperlink w:anchor="_Toc149208098" w:history="1">
        <w:r w:rsidR="004E32DC" w:rsidRPr="00CD7D87">
          <w:rPr>
            <w:rStyle w:val="Hyperlink"/>
            <w:noProof/>
            <w:lang w:val="en-GB"/>
          </w:rPr>
          <w:t>Figure 2 Main schematic</w:t>
        </w:r>
        <w:r w:rsidR="004E32DC">
          <w:rPr>
            <w:noProof/>
            <w:webHidden/>
          </w:rPr>
          <w:tab/>
        </w:r>
        <w:r w:rsidR="004E32DC">
          <w:rPr>
            <w:noProof/>
            <w:webHidden/>
          </w:rPr>
          <w:fldChar w:fldCharType="begin"/>
        </w:r>
        <w:r w:rsidR="004E32DC">
          <w:rPr>
            <w:noProof/>
            <w:webHidden/>
          </w:rPr>
          <w:instrText xml:space="preserve"> PAGEREF _Toc149208098 \h </w:instrText>
        </w:r>
        <w:r w:rsidR="004E32DC">
          <w:rPr>
            <w:noProof/>
            <w:webHidden/>
          </w:rPr>
        </w:r>
        <w:r w:rsidR="004E32DC">
          <w:rPr>
            <w:noProof/>
            <w:webHidden/>
          </w:rPr>
          <w:fldChar w:fldCharType="separate"/>
        </w:r>
        <w:r w:rsidR="004E32DC">
          <w:rPr>
            <w:noProof/>
            <w:webHidden/>
          </w:rPr>
          <w:t>8</w:t>
        </w:r>
        <w:r w:rsidR="004E32DC">
          <w:rPr>
            <w:noProof/>
            <w:webHidden/>
          </w:rPr>
          <w:fldChar w:fldCharType="end"/>
        </w:r>
      </w:hyperlink>
    </w:p>
    <w:p w14:paraId="632E04DD" w14:textId="61119944" w:rsidR="004E32DC" w:rsidRDefault="009B3B51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de-CH"/>
          <w14:ligatures w14:val="standardContextual"/>
        </w:rPr>
      </w:pPr>
      <w:hyperlink w:anchor="_Toc149208099" w:history="1">
        <w:r w:rsidR="004E32DC" w:rsidRPr="00CD7D87">
          <w:rPr>
            <w:rStyle w:val="Hyperlink"/>
            <w:noProof/>
            <w:lang w:val="en-GB"/>
          </w:rPr>
          <w:t>Figure 3 Pad Amplification and filtering schematic</w:t>
        </w:r>
        <w:r w:rsidR="004E32DC">
          <w:rPr>
            <w:noProof/>
            <w:webHidden/>
          </w:rPr>
          <w:tab/>
        </w:r>
        <w:r w:rsidR="004E32DC">
          <w:rPr>
            <w:noProof/>
            <w:webHidden/>
          </w:rPr>
          <w:fldChar w:fldCharType="begin"/>
        </w:r>
        <w:r w:rsidR="004E32DC">
          <w:rPr>
            <w:noProof/>
            <w:webHidden/>
          </w:rPr>
          <w:instrText xml:space="preserve"> PAGEREF _Toc149208099 \h </w:instrText>
        </w:r>
        <w:r w:rsidR="004E32DC">
          <w:rPr>
            <w:noProof/>
            <w:webHidden/>
          </w:rPr>
        </w:r>
        <w:r w:rsidR="004E32DC">
          <w:rPr>
            <w:noProof/>
            <w:webHidden/>
          </w:rPr>
          <w:fldChar w:fldCharType="separate"/>
        </w:r>
        <w:r w:rsidR="004E32DC">
          <w:rPr>
            <w:noProof/>
            <w:webHidden/>
          </w:rPr>
          <w:t>9</w:t>
        </w:r>
        <w:r w:rsidR="004E32DC">
          <w:rPr>
            <w:noProof/>
            <w:webHidden/>
          </w:rPr>
          <w:fldChar w:fldCharType="end"/>
        </w:r>
      </w:hyperlink>
    </w:p>
    <w:p w14:paraId="777D84B3" w14:textId="408D1E7D" w:rsidR="004E32DC" w:rsidRDefault="009B3B51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de-CH"/>
          <w14:ligatures w14:val="standardContextual"/>
        </w:rPr>
      </w:pPr>
      <w:hyperlink w:anchor="_Toc149208100" w:history="1">
        <w:r w:rsidR="004E32DC" w:rsidRPr="00CD7D87">
          <w:rPr>
            <w:rStyle w:val="Hyperlink"/>
            <w:noProof/>
            <w:lang w:val="en-GB"/>
          </w:rPr>
          <w:t>Figure 4 Hall-Sensor amplification and filtering schematic</w:t>
        </w:r>
        <w:r w:rsidR="004E32DC">
          <w:rPr>
            <w:noProof/>
            <w:webHidden/>
          </w:rPr>
          <w:tab/>
        </w:r>
        <w:r w:rsidR="004E32DC">
          <w:rPr>
            <w:noProof/>
            <w:webHidden/>
          </w:rPr>
          <w:fldChar w:fldCharType="begin"/>
        </w:r>
        <w:r w:rsidR="004E32DC">
          <w:rPr>
            <w:noProof/>
            <w:webHidden/>
          </w:rPr>
          <w:instrText xml:space="preserve"> PAGEREF _Toc149208100 \h </w:instrText>
        </w:r>
        <w:r w:rsidR="004E32DC">
          <w:rPr>
            <w:noProof/>
            <w:webHidden/>
          </w:rPr>
        </w:r>
        <w:r w:rsidR="004E32DC">
          <w:rPr>
            <w:noProof/>
            <w:webHidden/>
          </w:rPr>
          <w:fldChar w:fldCharType="separate"/>
        </w:r>
        <w:r w:rsidR="004E32DC">
          <w:rPr>
            <w:noProof/>
            <w:webHidden/>
          </w:rPr>
          <w:t>10</w:t>
        </w:r>
        <w:r w:rsidR="004E32DC">
          <w:rPr>
            <w:noProof/>
            <w:webHidden/>
          </w:rPr>
          <w:fldChar w:fldCharType="end"/>
        </w:r>
      </w:hyperlink>
    </w:p>
    <w:p w14:paraId="17FCEEAF" w14:textId="2558AEE1" w:rsidR="005622B3" w:rsidRPr="00D41677" w:rsidRDefault="004E32DC" w:rsidP="005622B3">
      <w:pPr>
        <w:spacing w:before="0" w:after="160" w:line="259" w:lineRule="auto"/>
        <w:jc w:val="left"/>
        <w:rPr>
          <w:rFonts w:cs="Arial"/>
          <w:b/>
          <w:bCs/>
          <w:kern w:val="32"/>
          <w:sz w:val="36"/>
          <w:szCs w:val="32"/>
          <w:lang w:val="en-GB"/>
        </w:rPr>
      </w:pPr>
      <w:r>
        <w:rPr>
          <w:lang w:val="en-GB"/>
        </w:rPr>
        <w:fldChar w:fldCharType="end"/>
      </w:r>
      <w:r w:rsidR="005622B3" w:rsidRPr="00D41677">
        <w:rPr>
          <w:lang w:val="en-GB"/>
        </w:rPr>
        <w:br w:type="page"/>
      </w:r>
    </w:p>
    <w:p w14:paraId="684C6371" w14:textId="77777777" w:rsidR="003F5077" w:rsidRPr="00D41677" w:rsidRDefault="003F5077" w:rsidP="00CF3FB8">
      <w:pPr>
        <w:pStyle w:val="berschrift1"/>
        <w:rPr>
          <w:lang w:val="en-GB"/>
        </w:rPr>
        <w:sectPr w:rsidR="003F5077" w:rsidRPr="00D41677" w:rsidSect="009971CC">
          <w:headerReference w:type="default" r:id="rId22"/>
          <w:footerReference w:type="default" r:id="rId23"/>
          <w:pgSz w:w="11906" w:h="16838"/>
          <w:pgMar w:top="1417" w:right="1417" w:bottom="1134" w:left="1417" w:header="708" w:footer="708" w:gutter="0"/>
          <w:pgNumType w:start="0"/>
          <w:cols w:space="708"/>
          <w:titlePg/>
          <w:docGrid w:linePitch="360"/>
        </w:sectPr>
      </w:pPr>
      <w:bookmarkStart w:id="57" w:name="_Toc148688923"/>
    </w:p>
    <w:p w14:paraId="1B9587C5" w14:textId="09D10948" w:rsidR="00CF3FB8" w:rsidRPr="00D41677" w:rsidRDefault="00CF3FB8" w:rsidP="00FE1190">
      <w:pPr>
        <w:pStyle w:val="berschrift1"/>
        <w:spacing w:before="0" w:after="0"/>
        <w:rPr>
          <w:lang w:val="en-GB"/>
        </w:rPr>
      </w:pPr>
      <w:r w:rsidRPr="00D41677">
        <w:rPr>
          <w:lang w:val="en-GB"/>
        </w:rPr>
        <w:lastRenderedPageBreak/>
        <w:t>Appendix</w:t>
      </w:r>
      <w:bookmarkEnd w:id="57"/>
    </w:p>
    <w:p w14:paraId="626B9489" w14:textId="6956E97B" w:rsidR="00D12C71" w:rsidRPr="00D41677" w:rsidRDefault="00D12C71" w:rsidP="00FE1190">
      <w:pPr>
        <w:pStyle w:val="berschrift2"/>
        <w:numPr>
          <w:ilvl w:val="0"/>
          <w:numId w:val="0"/>
        </w:numPr>
        <w:spacing w:before="0" w:after="0"/>
        <w:rPr>
          <w:sz w:val="24"/>
          <w:szCs w:val="22"/>
          <w:lang w:val="en-GB"/>
        </w:rPr>
      </w:pPr>
      <w:r w:rsidRPr="00D41677">
        <w:rPr>
          <w:sz w:val="24"/>
          <w:szCs w:val="22"/>
          <w:lang w:val="en-GB"/>
        </w:rPr>
        <w:t>A Schematic</w:t>
      </w:r>
      <w:r w:rsidR="00EE5A3B" w:rsidRPr="00D41677">
        <w:rPr>
          <w:sz w:val="24"/>
          <w:szCs w:val="22"/>
          <w:lang w:val="en-GB"/>
        </w:rPr>
        <w:t>s</w:t>
      </w:r>
    </w:p>
    <w:p w14:paraId="38FDBF94" w14:textId="77777777" w:rsidR="00EE5A3B" w:rsidRPr="00D41677" w:rsidRDefault="003B4B43" w:rsidP="00EE5A3B">
      <w:pPr>
        <w:keepNext/>
        <w:rPr>
          <w:lang w:val="en-GB"/>
        </w:rPr>
      </w:pPr>
      <w:r w:rsidRPr="00D41677">
        <w:rPr>
          <w:noProof/>
          <w:lang w:val="en-GB"/>
        </w:rPr>
        <w:drawing>
          <wp:inline distT="0" distB="0" distL="0" distR="0" wp14:anchorId="6B22A178" wp14:editId="575396DC">
            <wp:extent cx="7108619" cy="4924338"/>
            <wp:effectExtent l="0" t="0" r="0" b="0"/>
            <wp:docPr id="1891667857" name="Grafik 1891667857" descr="Ein Bild, das Text, Diagramm, parallel, Pla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67857" name="Grafik 1" descr="Ein Bild, das Text, Diagramm, parallel, Plan enthält.&#10;&#10;Automatisch generierte Beschreibung"/>
                    <pic:cNvPicPr/>
                  </pic:nvPicPr>
                  <pic:blipFill rotWithShape="1">
                    <a:blip r:embed="rId24"/>
                    <a:srcRect l="2620" t="3488" r="2151" b="3177"/>
                    <a:stretch/>
                  </pic:blipFill>
                  <pic:spPr bwMode="auto">
                    <a:xfrm>
                      <a:off x="0" y="0"/>
                      <a:ext cx="7144730" cy="494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87A72" w14:textId="34E8402B" w:rsidR="00D12C71" w:rsidRPr="00D41677" w:rsidRDefault="00EE5A3B" w:rsidP="00EE5A3B">
      <w:pPr>
        <w:pStyle w:val="Beschriftung"/>
        <w:rPr>
          <w:lang w:val="en-GB"/>
        </w:rPr>
      </w:pPr>
      <w:bookmarkStart w:id="58" w:name="_Toc149208098"/>
      <w:r w:rsidRPr="00D41677">
        <w:rPr>
          <w:lang w:val="en-GB"/>
        </w:rPr>
        <w:t xml:space="preserve">Figure </w:t>
      </w:r>
      <w:r w:rsidR="002173D9" w:rsidRPr="00D41677">
        <w:rPr>
          <w:lang w:val="en-GB"/>
        </w:rPr>
        <w:fldChar w:fldCharType="begin"/>
      </w:r>
      <w:r w:rsidR="002173D9" w:rsidRPr="00D41677">
        <w:rPr>
          <w:lang w:val="en-GB"/>
        </w:rPr>
        <w:instrText xml:space="preserve"> SEQ Figure \* ARABIC </w:instrText>
      </w:r>
      <w:r w:rsidR="002173D9" w:rsidRPr="00D41677">
        <w:rPr>
          <w:lang w:val="en-GB"/>
        </w:rPr>
        <w:fldChar w:fldCharType="separate"/>
      </w:r>
      <w:r w:rsidR="004E32DC">
        <w:rPr>
          <w:noProof/>
          <w:lang w:val="en-GB"/>
        </w:rPr>
        <w:t>2</w:t>
      </w:r>
      <w:r w:rsidR="002173D9" w:rsidRPr="00D41677">
        <w:rPr>
          <w:noProof/>
          <w:lang w:val="en-GB"/>
        </w:rPr>
        <w:fldChar w:fldCharType="end"/>
      </w:r>
      <w:r w:rsidRPr="00D41677">
        <w:rPr>
          <w:lang w:val="en-GB"/>
        </w:rPr>
        <w:t xml:space="preserve"> Main schematic</w:t>
      </w:r>
      <w:bookmarkEnd w:id="58"/>
    </w:p>
    <w:p w14:paraId="73BF0F1F" w14:textId="77777777" w:rsidR="00EE5A3B" w:rsidRPr="00D41677" w:rsidRDefault="00931F51" w:rsidP="00EE5A3B">
      <w:pPr>
        <w:keepNext/>
        <w:rPr>
          <w:lang w:val="en-GB"/>
        </w:rPr>
      </w:pPr>
      <w:r w:rsidRPr="00D41677">
        <w:rPr>
          <w:noProof/>
          <w:lang w:val="en-GB"/>
        </w:rPr>
        <w:lastRenderedPageBreak/>
        <w:drawing>
          <wp:inline distT="0" distB="0" distL="0" distR="0" wp14:anchorId="367C4624" wp14:editId="27261368">
            <wp:extent cx="7180976" cy="4970534"/>
            <wp:effectExtent l="0" t="0" r="1270" b="1905"/>
            <wp:docPr id="128048452" name="Grafik 128048452" descr="Ein Bild, das Text, Diagramm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8452" name="Grafik 1" descr="Ein Bild, das Text, Diagramm, Screenshot, Reihe enthält.&#10;&#10;Automatisch generierte Beschreibung"/>
                    <pic:cNvPicPr/>
                  </pic:nvPicPr>
                  <pic:blipFill rotWithShape="1">
                    <a:blip r:embed="rId25"/>
                    <a:srcRect l="2064" t="2920" r="2062" b="3204"/>
                    <a:stretch/>
                  </pic:blipFill>
                  <pic:spPr bwMode="auto">
                    <a:xfrm>
                      <a:off x="0" y="0"/>
                      <a:ext cx="7199944" cy="4983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E4B02" w14:textId="240B82D8" w:rsidR="00931F51" w:rsidRPr="00D41677" w:rsidRDefault="00EE5A3B" w:rsidP="00EE5A3B">
      <w:pPr>
        <w:pStyle w:val="Beschriftung"/>
        <w:rPr>
          <w:lang w:val="en-GB"/>
        </w:rPr>
      </w:pPr>
      <w:bookmarkStart w:id="59" w:name="_Toc149208099"/>
      <w:r w:rsidRPr="00D41677">
        <w:rPr>
          <w:lang w:val="en-GB"/>
        </w:rPr>
        <w:t xml:space="preserve">Figure </w:t>
      </w:r>
      <w:r w:rsidRPr="00D41677">
        <w:rPr>
          <w:lang w:val="en-GB"/>
        </w:rPr>
        <w:fldChar w:fldCharType="begin"/>
      </w:r>
      <w:r w:rsidRPr="00D41677">
        <w:rPr>
          <w:lang w:val="en-GB"/>
        </w:rPr>
        <w:instrText xml:space="preserve"> SEQ Figure \* ARABIC </w:instrText>
      </w:r>
      <w:r w:rsidRPr="00D41677">
        <w:rPr>
          <w:lang w:val="en-GB"/>
        </w:rPr>
        <w:fldChar w:fldCharType="separate"/>
      </w:r>
      <w:r w:rsidR="004E32DC">
        <w:rPr>
          <w:noProof/>
          <w:lang w:val="en-GB"/>
        </w:rPr>
        <w:t>3</w:t>
      </w:r>
      <w:r w:rsidRPr="00D41677">
        <w:rPr>
          <w:lang w:val="en-GB"/>
        </w:rPr>
        <w:fldChar w:fldCharType="end"/>
      </w:r>
      <w:r w:rsidRPr="00D41677">
        <w:rPr>
          <w:lang w:val="en-GB"/>
        </w:rPr>
        <w:t xml:space="preserve"> Pad Amplification and filtering schematic</w:t>
      </w:r>
      <w:bookmarkEnd w:id="59"/>
    </w:p>
    <w:p w14:paraId="1AC574A5" w14:textId="77777777" w:rsidR="00EE5A3B" w:rsidRPr="00D41677" w:rsidRDefault="00534ED9" w:rsidP="00EE5A3B">
      <w:pPr>
        <w:keepNext/>
        <w:rPr>
          <w:lang w:val="en-GB"/>
        </w:rPr>
      </w:pPr>
      <w:r w:rsidRPr="00D41677">
        <w:rPr>
          <w:noProof/>
          <w:lang w:val="en-GB"/>
        </w:rPr>
        <w:lastRenderedPageBreak/>
        <w:drawing>
          <wp:inline distT="0" distB="0" distL="0" distR="0" wp14:anchorId="7D79855A" wp14:editId="5F23A102">
            <wp:extent cx="7464612" cy="5142451"/>
            <wp:effectExtent l="0" t="0" r="3175" b="1270"/>
            <wp:docPr id="1848365283" name="Grafik 1848365283" descr="Ein Bild, das Text, Diagramm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65283" name="Grafik 1" descr="Ein Bild, das Text, Diagramm, Reihe, Screenshot enthält.&#10;&#10;Automatisch generierte Beschreibung"/>
                    <pic:cNvPicPr/>
                  </pic:nvPicPr>
                  <pic:blipFill rotWithShape="1">
                    <a:blip r:embed="rId26"/>
                    <a:srcRect t="456" b="703"/>
                    <a:stretch/>
                  </pic:blipFill>
                  <pic:spPr bwMode="auto">
                    <a:xfrm>
                      <a:off x="0" y="0"/>
                      <a:ext cx="7478391" cy="515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DB4C7" w14:textId="61958D14" w:rsidR="00931F51" w:rsidRPr="00D41677" w:rsidRDefault="00EE5A3B" w:rsidP="00EE5A3B">
      <w:pPr>
        <w:pStyle w:val="Beschriftung"/>
        <w:rPr>
          <w:lang w:val="en-GB"/>
        </w:rPr>
      </w:pPr>
      <w:bookmarkStart w:id="60" w:name="_Toc149208100"/>
      <w:r w:rsidRPr="00D41677">
        <w:rPr>
          <w:lang w:val="en-GB"/>
        </w:rPr>
        <w:t xml:space="preserve">Figure </w:t>
      </w:r>
      <w:r w:rsidRPr="00D41677">
        <w:rPr>
          <w:lang w:val="en-GB"/>
        </w:rPr>
        <w:fldChar w:fldCharType="begin"/>
      </w:r>
      <w:r w:rsidRPr="00D41677">
        <w:rPr>
          <w:lang w:val="en-GB"/>
        </w:rPr>
        <w:instrText xml:space="preserve"> SEQ Figure \* ARABIC </w:instrText>
      </w:r>
      <w:r w:rsidRPr="00D41677">
        <w:rPr>
          <w:lang w:val="en-GB"/>
        </w:rPr>
        <w:fldChar w:fldCharType="separate"/>
      </w:r>
      <w:r w:rsidR="004E32DC">
        <w:rPr>
          <w:noProof/>
          <w:lang w:val="en-GB"/>
        </w:rPr>
        <w:t>4</w:t>
      </w:r>
      <w:r w:rsidRPr="00D41677">
        <w:rPr>
          <w:lang w:val="en-GB"/>
        </w:rPr>
        <w:fldChar w:fldCharType="end"/>
      </w:r>
      <w:r w:rsidRPr="00D41677">
        <w:rPr>
          <w:lang w:val="en-GB"/>
        </w:rPr>
        <w:t xml:space="preserve"> Hall-Sensor amplification and filtering schematic</w:t>
      </w:r>
      <w:bookmarkEnd w:id="60"/>
    </w:p>
    <w:p w14:paraId="31EC7C23" w14:textId="032A382F" w:rsidR="00F8456F" w:rsidRPr="00D41677" w:rsidRDefault="00F8456F" w:rsidP="00EE5A3B">
      <w:pPr>
        <w:pStyle w:val="berschrift2"/>
        <w:numPr>
          <w:ilvl w:val="0"/>
          <w:numId w:val="0"/>
        </w:numPr>
        <w:spacing w:before="100" w:beforeAutospacing="1" w:after="100" w:afterAutospacing="1"/>
        <w:rPr>
          <w:sz w:val="24"/>
          <w:szCs w:val="22"/>
          <w:lang w:val="en-GB"/>
        </w:rPr>
      </w:pPr>
      <w:r w:rsidRPr="00D41677">
        <w:rPr>
          <w:sz w:val="24"/>
          <w:szCs w:val="22"/>
          <w:lang w:val="en-GB"/>
        </w:rPr>
        <w:lastRenderedPageBreak/>
        <w:t>B PCB</w:t>
      </w:r>
    </w:p>
    <w:p w14:paraId="76F871BB" w14:textId="40C89054" w:rsidR="0082190B" w:rsidRPr="0085456E" w:rsidRDefault="006F272D" w:rsidP="0085456E">
      <w:pPr>
        <w:keepNext/>
      </w:pPr>
      <w:r w:rsidRPr="00D41677">
        <w:rPr>
          <w:noProof/>
          <w:lang w:val="en-GB"/>
        </w:rPr>
        <mc:AlternateContent>
          <mc:Choice Requires="wpg">
            <w:drawing>
              <wp:inline distT="0" distB="0" distL="0" distR="0" wp14:anchorId="6E8229FD" wp14:editId="606945A4">
                <wp:extent cx="9053416" cy="4177030"/>
                <wp:effectExtent l="0" t="0" r="0" b="0"/>
                <wp:docPr id="328807694" name="Gruppieren 328807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53416" cy="4177030"/>
                          <a:chOff x="0" y="0"/>
                          <a:chExt cx="9053416" cy="4177030"/>
                        </a:xfrm>
                      </wpg:grpSpPr>
                      <pic:pic xmlns:pic="http://schemas.openxmlformats.org/drawingml/2006/picture">
                        <pic:nvPicPr>
                          <pic:cNvPr id="1189136918" name="Grafik 1" descr="Ein Bild, das Screenshot, Schaltung, Text, Farbigkei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6" t="2007" r="3258" b="1323"/>
                          <a:stretch/>
                        </pic:blipFill>
                        <pic:spPr bwMode="auto">
                          <a:xfrm>
                            <a:off x="0" y="0"/>
                            <a:ext cx="2247900" cy="4174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7779546" name="Grafik 1" descr="Ein Bild, das Text, Screenshot, Diagramm, Software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6" t="1480" r="2799" b="1561"/>
                          <a:stretch/>
                        </pic:blipFill>
                        <pic:spPr bwMode="auto">
                          <a:xfrm>
                            <a:off x="2246244" y="0"/>
                            <a:ext cx="2275205" cy="416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3669722" name="Grafik 1" descr="Ein Bild, das Text, Schaltung, Screenshot, Kuns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9" t="589" r="1855" b="918"/>
                          <a:stretch/>
                        </pic:blipFill>
                        <pic:spPr bwMode="auto">
                          <a:xfrm>
                            <a:off x="4518991" y="0"/>
                            <a:ext cx="2255520" cy="416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1222323" name="Grafik 1" descr="Ein Bild, das Text, Screenshot, Schaltung, Kunst enthält.&#10;&#10;Automatisch generierte Beschreibu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1" t="972" r="2772" b="1145"/>
                          <a:stretch/>
                        </pic:blipFill>
                        <pic:spPr bwMode="auto">
                          <a:xfrm>
                            <a:off x="6771861" y="0"/>
                            <a:ext cx="2281555" cy="4177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2DEF8E" id="Gruppieren 1" o:spid="_x0000_s1026" style="width:712.85pt;height:328.9pt;mso-position-horizontal-relative:char;mso-position-vertical-relative:line" coordsize="90534,41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alt="Ein Bild, das Screenshot, Schaltung, Text, Farbigkeit enthält.&#10;&#10;Automatisch generierte Beschreibung" style="position:absolute;width:22479;height:41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">
                  <v:imagedata r:id="rId31" o:title="Ein Bild, das Screenshot, Schaltung, Text, Farbigkeit enthält" croptop="1315f" cropbottom="867f" cropleft="1898f" cropright="2135f"/>
                </v:shape>
                <v:shape id="Grafik 1" o:spid="_x0000_s1028" type="#_x0000_t75" alt="Ein Bild, das Text, Screenshot, Diagramm, Software enthält.&#10;&#10;Automatisch generierte Beschreibung" style="position:absolute;left:22462;width:22752;height:41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">
                  <v:imagedata r:id="rId32" o:title="Ein Bild, das Text, Screenshot, Diagramm, Software enthält" croptop="970f" cropbottom="1023f" cropleft="1734f" cropright="1834f"/>
                </v:shape>
                <v:shape id="Grafik 1" o:spid="_x0000_s1029" type="#_x0000_t75" alt="Ein Bild, das Text, Schaltung, Screenshot, Kunst enthält.&#10;&#10;Automatisch generierte Beschreibung" style="position:absolute;left:45189;width:22556;height:41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">
                  <v:imagedata r:id="rId33" o:title="Ein Bild, das Text, Schaltung, Screenshot, Kunst enthält" croptop="386f" cropbottom="602f" cropleft="530f" cropright="1216f"/>
                </v:shape>
                <v:shape id="Grafik 1" o:spid="_x0000_s1030" type="#_x0000_t75" alt="Ein Bild, das Text, Screenshot, Schaltung, Kunst enthält.&#10;&#10;Automatisch generierte Beschreibung" style="position:absolute;left:67718;width:22816;height:41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">
                  <v:imagedata r:id="rId34" o:title="Ein Bild, das Text, Screenshot, Schaltung, Kunst enthält" croptop="637f" cropbottom="750f" cropleft="1508f" cropright="1817f"/>
                </v:shape>
                <w10:anchorlock/>
              </v:group>
            </w:pict>
          </mc:Fallback>
        </mc:AlternateContent>
      </w:r>
      <w:r w:rsidR="0082190B">
        <w:rPr>
          <w:lang w:val="en-GB"/>
        </w:rPr>
        <w:tab/>
      </w:r>
      <w:r w:rsidR="0082190B">
        <w:rPr>
          <w:lang w:val="en-GB"/>
        </w:rPr>
        <w:tab/>
      </w:r>
    </w:p>
    <w:sectPr w:rsidR="0082190B" w:rsidRPr="0085456E" w:rsidSect="001A2C1F">
      <w:headerReference w:type="default" r:id="rId35"/>
      <w:footerReference w:type="default" r:id="rId36"/>
      <w:headerReference w:type="first" r:id="rId37"/>
      <w:footerReference w:type="first" r:id="rId38"/>
      <w:pgSz w:w="16838" w:h="11906" w:orient="landscape"/>
      <w:pgMar w:top="1418" w:right="1134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5" w:author="Matic Igor (matg)" w:date="2023-10-26T21:28:00Z" w:initials="MI(">
    <w:p w14:paraId="3CFDD029" w14:textId="77777777" w:rsidR="00332ED3" w:rsidRDefault="00332ED3">
      <w:pPr>
        <w:pStyle w:val="Kommentartext"/>
        <w:jc w:val="left"/>
      </w:pPr>
      <w:r>
        <w:rPr>
          <w:rStyle w:val="Kommentarzeichen"/>
        </w:rPr>
        <w:annotationRef/>
      </w:r>
      <w:r>
        <w:t>Rule of thumb for IEEE: Always add space after unit symbols (e.g. 50 Hz) except with percentages (e.g. 28%). (see also handout "Academic writing summary" in SW5)</w:t>
      </w:r>
    </w:p>
    <w:p w14:paraId="70277E6F" w14:textId="77777777" w:rsidR="00332ED3" w:rsidRDefault="00332ED3">
      <w:pPr>
        <w:pStyle w:val="Kommentartext"/>
        <w:jc w:val="left"/>
      </w:pPr>
    </w:p>
    <w:p w14:paraId="67A969CF" w14:textId="69CD2B1A" w:rsidR="00332ED3" w:rsidRDefault="00332ED3" w:rsidP="001104E4">
      <w:pPr>
        <w:pStyle w:val="Kommentartext"/>
        <w:jc w:val="left"/>
      </w:pPr>
      <w:r>
        <w:rPr>
          <w:noProof/>
        </w:rPr>
        <w:drawing>
          <wp:inline distT="0" distB="0" distL="0" distR="0" wp14:anchorId="7EFB859E" wp14:editId="09ABA1DE">
            <wp:extent cx="1438095" cy="923810"/>
            <wp:effectExtent l="0" t="0" r="0" b="0"/>
            <wp:docPr id="1" name="Grafik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Image"/>
                    <pic:cNvPicPr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6" w:author="Matic Igor (matg)" w:date="2023-10-26T21:29:00Z" w:initials="MI(">
    <w:p w14:paraId="44E9BD3A" w14:textId="77777777" w:rsidR="00332ED3" w:rsidRDefault="00332ED3" w:rsidP="002B30D3">
      <w:pPr>
        <w:pStyle w:val="Kommentartext"/>
        <w:jc w:val="left"/>
      </w:pPr>
      <w:r>
        <w:rPr>
          <w:rStyle w:val="Kommentarzeichen"/>
        </w:rPr>
        <w:annotationRef/>
      </w:r>
      <w:r>
        <w:t>List of references?</w:t>
      </w:r>
    </w:p>
  </w:comment>
  <w:comment w:id="25" w:author="Matic Igor (matg)" w:date="2023-10-26T21:28:00Z" w:initials="MI(">
    <w:p w14:paraId="7D94A5C8" w14:textId="5D1001A2" w:rsidR="00332ED3" w:rsidRDefault="00332ED3" w:rsidP="007D56AD">
      <w:pPr>
        <w:pStyle w:val="Kommentartext"/>
        <w:jc w:val="left"/>
      </w:pPr>
      <w:r>
        <w:rPr>
          <w:rStyle w:val="Kommentarzeichen"/>
        </w:rPr>
        <w:annotationRef/>
      </w:r>
      <w:r>
        <w:t>Abstract comes before the text and is therefore never included in the ToC (same will apply to your PA/BA thesis)</w:t>
      </w:r>
    </w:p>
  </w:comment>
  <w:comment w:id="39" w:author="Matic Igor (matg)" w:date="2023-10-26T21:31:00Z" w:initials="MI(">
    <w:p w14:paraId="177EC195" w14:textId="77777777" w:rsidR="00332ED3" w:rsidRDefault="00332ED3" w:rsidP="00AC574F">
      <w:pPr>
        <w:pStyle w:val="Kommentartext"/>
        <w:jc w:val="left"/>
      </w:pPr>
      <w:r>
        <w:rPr>
          <w:rStyle w:val="Kommentarzeichen"/>
        </w:rPr>
        <w:annotationRef/>
      </w:r>
      <w:r>
        <w:t>There is a noticeable overuse of "The…." structures. Use linking words to make the logical structure of your text explicit ("For this purpose,…" "Finally,…."</w:t>
      </w:r>
    </w:p>
  </w:comment>
  <w:comment w:id="41" w:author="Matic Igor (matg)" w:date="2023-10-26T21:31:00Z" w:initials="MI(">
    <w:p w14:paraId="0020088F" w14:textId="77777777" w:rsidR="00332ED3" w:rsidRDefault="00332ED3" w:rsidP="00812CC5">
      <w:pPr>
        <w:pStyle w:val="Kommentartext"/>
        <w:jc w:val="left"/>
      </w:pPr>
      <w:r>
        <w:rPr>
          <w:rStyle w:val="Kommentarzeichen"/>
        </w:rPr>
        <w:annotationRef/>
      </w:r>
      <w:r>
        <w:t>Check space after unit symbols in the entire text.</w:t>
      </w:r>
    </w:p>
  </w:comment>
  <w:comment w:id="43" w:author="Matic Igor (matg)" w:date="2023-10-26T21:33:00Z" w:initials="MI(">
    <w:p w14:paraId="5A70C1F8" w14:textId="77777777" w:rsidR="00332ED3" w:rsidRDefault="00332ED3" w:rsidP="00714EF7">
      <w:pPr>
        <w:pStyle w:val="Kommentartext"/>
        <w:jc w:val="left"/>
      </w:pPr>
      <w:r>
        <w:rPr>
          <w:rStyle w:val="Kommentarzeichen"/>
        </w:rPr>
        <w:annotationRef/>
      </w:r>
      <w:r>
        <w:t>Is this only desirable or will you implement these features. Be clearer here: "The following additional features were implemented…."</w:t>
      </w:r>
    </w:p>
  </w:comment>
  <w:comment w:id="46" w:author="Matic Igor (matg)" w:date="2023-10-26T21:35:00Z" w:initials="MI(">
    <w:p w14:paraId="2D1ABDBC" w14:textId="77777777" w:rsidR="009B3B51" w:rsidRDefault="009B3B51">
      <w:pPr>
        <w:pStyle w:val="Kommentartext"/>
        <w:jc w:val="left"/>
      </w:pPr>
      <w:r>
        <w:rPr>
          <w:rStyle w:val="Kommentarzeichen"/>
        </w:rPr>
        <w:annotationRef/>
      </w:r>
      <w:r>
        <w:t>A figure/image/diagram can never stand alone. You at least need to refer to it in the text ("Figure XY shows…:")</w:t>
      </w:r>
    </w:p>
    <w:p w14:paraId="75EDAEE8" w14:textId="77777777" w:rsidR="009B3B51" w:rsidRDefault="009B3B51">
      <w:pPr>
        <w:pStyle w:val="Kommentartext"/>
        <w:jc w:val="left"/>
      </w:pPr>
    </w:p>
    <w:p w14:paraId="4EC7AA84" w14:textId="77777777" w:rsidR="009B3B51" w:rsidRDefault="009B3B51" w:rsidP="00F67B5E">
      <w:pPr>
        <w:pStyle w:val="Kommentartext"/>
        <w:jc w:val="left"/>
      </w:pPr>
      <w:r>
        <w:t>Also, this figure needs to be explained shortly and moved to another section (i.e. does not belong to specifications).</w:t>
      </w:r>
    </w:p>
  </w:comment>
  <w:comment w:id="48" w:author="Matic Igor (matg)" w:date="2023-10-26T21:35:00Z" w:initials="MI(">
    <w:p w14:paraId="009C7E2F" w14:textId="77777777" w:rsidR="009B3B51" w:rsidRDefault="009B3B51" w:rsidP="00C06A7F">
      <w:pPr>
        <w:pStyle w:val="Kommentartext"/>
        <w:jc w:val="left"/>
      </w:pPr>
      <w:r>
        <w:rPr>
          <w:rStyle w:val="Kommentarzeichen"/>
        </w:rPr>
        <w:annotationRef/>
      </w:r>
      <w:r>
        <w:t>This is only a placeholder, right?</w:t>
      </w:r>
    </w:p>
  </w:comment>
  <w:comment w:id="50" w:author="Matic Igor (matg)" w:date="2023-10-26T21:36:00Z" w:initials="MI(">
    <w:p w14:paraId="499D8D97" w14:textId="77777777" w:rsidR="009B3B51" w:rsidRDefault="009B3B51" w:rsidP="00411F0E">
      <w:pPr>
        <w:pStyle w:val="Kommentartext"/>
        <w:jc w:val="left"/>
      </w:pPr>
      <w:r>
        <w:rPr>
          <w:rStyle w:val="Kommentarzeichen"/>
        </w:rPr>
        <w:annotationRef/>
      </w:r>
      <w:r>
        <w:t>Every equation needs to be numbered in brackets (see handout "Academic writing summary" in SW5)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7A969CF" w15:done="0"/>
  <w15:commentEx w15:paraId="44E9BD3A" w15:done="0"/>
  <w15:commentEx w15:paraId="7D94A5C8" w15:done="0"/>
  <w15:commentEx w15:paraId="177EC195" w15:done="0"/>
  <w15:commentEx w15:paraId="0020088F" w15:done="0"/>
  <w15:commentEx w15:paraId="5A70C1F8" w15:done="0"/>
  <w15:commentEx w15:paraId="4EC7AA84" w15:done="0"/>
  <w15:commentEx w15:paraId="009C7E2F" w15:done="0"/>
  <w15:commentEx w15:paraId="499D8D9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E55889" w16cex:dateUtc="2023-10-26T19:28:00Z"/>
  <w16cex:commentExtensible w16cex:durableId="28E558AD" w16cex:dateUtc="2023-10-26T19:29:00Z"/>
  <w16cex:commentExtensible w16cex:durableId="28E55898" w16cex:dateUtc="2023-10-26T19:28:00Z"/>
  <w16cex:commentExtensible w16cex:durableId="28E55930" w16cex:dateUtc="2023-10-26T19:31:00Z"/>
  <w16cex:commentExtensible w16cex:durableId="28E5594D" w16cex:dateUtc="2023-10-26T19:31:00Z"/>
  <w16cex:commentExtensible w16cex:durableId="28E559A3" w16cex:dateUtc="2023-10-26T19:33:00Z"/>
  <w16cex:commentExtensible w16cex:durableId="28E55A16" w16cex:dateUtc="2023-10-26T19:35:00Z"/>
  <w16cex:commentExtensible w16cex:durableId="28E55A3F" w16cex:dateUtc="2023-10-26T19:35:00Z"/>
  <w16cex:commentExtensible w16cex:durableId="28E55A5C" w16cex:dateUtc="2023-10-26T19:3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7A969CF" w16cid:durableId="28E55889"/>
  <w16cid:commentId w16cid:paraId="44E9BD3A" w16cid:durableId="28E558AD"/>
  <w16cid:commentId w16cid:paraId="7D94A5C8" w16cid:durableId="28E55898"/>
  <w16cid:commentId w16cid:paraId="177EC195" w16cid:durableId="28E55930"/>
  <w16cid:commentId w16cid:paraId="0020088F" w16cid:durableId="28E5594D"/>
  <w16cid:commentId w16cid:paraId="5A70C1F8" w16cid:durableId="28E559A3"/>
  <w16cid:commentId w16cid:paraId="4EC7AA84" w16cid:durableId="28E55A16"/>
  <w16cid:commentId w16cid:paraId="009C7E2F" w16cid:durableId="28E55A3F"/>
  <w16cid:commentId w16cid:paraId="499D8D97" w16cid:durableId="28E55A5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65F19F" w14:textId="77777777" w:rsidR="00BC43D6" w:rsidRDefault="00BC43D6" w:rsidP="00800B97">
      <w:pPr>
        <w:spacing w:before="0"/>
      </w:pPr>
      <w:r>
        <w:separator/>
      </w:r>
    </w:p>
  </w:endnote>
  <w:endnote w:type="continuationSeparator" w:id="0">
    <w:p w14:paraId="769FDAA5" w14:textId="77777777" w:rsidR="00BC43D6" w:rsidRDefault="00BC43D6" w:rsidP="00800B97">
      <w:pPr>
        <w:spacing w:before="0"/>
      </w:pPr>
      <w:r>
        <w:continuationSeparator/>
      </w:r>
    </w:p>
  </w:endnote>
  <w:endnote w:type="continuationNotice" w:id="1">
    <w:p w14:paraId="5E69DE1A" w14:textId="77777777" w:rsidR="00BC43D6" w:rsidRDefault="00BC43D6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608F64" w14:textId="5A7ABFD0" w:rsidR="002945E3" w:rsidRPr="00BB4AD7" w:rsidRDefault="002945E3" w:rsidP="00962A8B">
    <w:pPr>
      <w:pStyle w:val="Fuzeile"/>
      <w:jc w:val="center"/>
      <w:rPr>
        <w:lang w:val="en-GB"/>
      </w:rPr>
    </w:pPr>
    <w:r>
      <w:rPr>
        <w:lang w:val="en-GB"/>
      </w:rPr>
      <w:fldChar w:fldCharType="begin"/>
    </w:r>
    <w:r>
      <w:rPr>
        <w:lang w:val="en-GB"/>
      </w:rPr>
      <w:instrText xml:space="preserve"> FILENAME \* MERGEFORMAT </w:instrText>
    </w:r>
    <w:r>
      <w:rPr>
        <w:lang w:val="en-GB"/>
      </w:rPr>
      <w:fldChar w:fldCharType="separate"/>
    </w:r>
    <w:r w:rsidR="0076320D">
      <w:rPr>
        <w:noProof/>
        <w:lang w:val="en-GB"/>
      </w:rPr>
      <w:t>HW_Report.docx</w:t>
    </w:r>
    <w:r>
      <w:rPr>
        <w:lang w:val="en-GB"/>
      </w:rPr>
      <w:fldChar w:fldCharType="end"/>
    </w:r>
    <w:r w:rsidRPr="00BB4AD7">
      <w:rPr>
        <w:lang w:val="en-GB"/>
      </w:rPr>
      <w:tab/>
    </w:r>
    <w:r>
      <w:rPr>
        <w:lang w:val="en-GB"/>
      </w:rPr>
      <w:t xml:space="preserve">page </w:t>
    </w:r>
    <w:sdt>
      <w:sdtPr>
        <w:id w:val="-1291048259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 w:rsidRPr="00BB4AD7">
          <w:rPr>
            <w:lang w:val="en-GB"/>
          </w:rPr>
          <w:instrText>PAGE   \* MERGEFORMAT</w:instrText>
        </w:r>
        <w:r>
          <w:fldChar w:fldCharType="separate"/>
        </w:r>
        <w:r w:rsidR="00A2741C">
          <w:rPr>
            <w:noProof/>
            <w:lang w:val="en-GB"/>
          </w:rPr>
          <w:t>2</w:t>
        </w:r>
        <w:r>
          <w:fldChar w:fldCharType="end"/>
        </w:r>
        <w:r w:rsidRPr="00BB4AD7">
          <w:rPr>
            <w:lang w:val="en-GB"/>
          </w:rPr>
          <w:t xml:space="preserve"> </w:t>
        </w:r>
        <w:r>
          <w:rPr>
            <w:lang w:val="en-GB"/>
          </w:rPr>
          <w:t>of</w:t>
        </w:r>
        <w:r w:rsidRPr="00BB4AD7">
          <w:rPr>
            <w:lang w:val="en-GB"/>
          </w:rPr>
          <w:t xml:space="preserve"> </w:t>
        </w:r>
        <w:r>
          <w:fldChar w:fldCharType="begin"/>
        </w:r>
        <w:r w:rsidRPr="00BB4AD7">
          <w:rPr>
            <w:lang w:val="en-GB"/>
          </w:rPr>
          <w:instrText xml:space="preserve"> NUMPAGES   \* MERGEFORMAT </w:instrText>
        </w:r>
        <w:r>
          <w:fldChar w:fldCharType="separate"/>
        </w:r>
        <w:r w:rsidR="00A2741C">
          <w:rPr>
            <w:noProof/>
            <w:lang w:val="en-GB"/>
          </w:rPr>
          <w:t>3</w:t>
        </w:r>
        <w:r>
          <w:fldChar w:fldCharType="end"/>
        </w:r>
        <w:r w:rsidRPr="00BB4AD7">
          <w:rPr>
            <w:lang w:val="en-GB"/>
          </w:rPr>
          <w:tab/>
        </w:r>
        <w:sdt>
          <w:sdtPr>
            <w:rPr>
              <w:lang w:val="en-GB"/>
            </w:rPr>
            <w:alias w:val="Autor"/>
            <w:tag w:val=""/>
            <w:id w:val="-1143727521"/>
            <w:placeholder>
              <w:docPart w:val="279974170A7A4948B4331AC84096FCE0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roofErr w:type="spellStart"/>
            <w:r w:rsidR="004C2CD9">
              <w:rPr>
                <w:lang w:val="en-GB"/>
              </w:rPr>
              <w:t>A.Horvat</w:t>
            </w:r>
            <w:proofErr w:type="spellEnd"/>
            <w:r w:rsidR="004C2CD9">
              <w:rPr>
                <w:lang w:val="en-GB"/>
              </w:rPr>
              <w:t xml:space="preserve"> &amp; </w:t>
            </w:r>
            <w:proofErr w:type="spellStart"/>
            <w:proofErr w:type="gramStart"/>
            <w:r w:rsidR="004C2CD9">
              <w:rPr>
                <w:lang w:val="en-GB"/>
              </w:rPr>
              <w:t>T.Wey</w:t>
            </w:r>
            <w:proofErr w:type="spellEnd"/>
            <w:proofErr w:type="gramEnd"/>
          </w:sdtContent>
        </w:sdt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EBB6" w14:textId="77777777" w:rsidR="00FE1190" w:rsidRPr="00BB4AD7" w:rsidRDefault="00FE1190" w:rsidP="00962A8B">
    <w:pPr>
      <w:pStyle w:val="Fuzeile"/>
      <w:jc w:val="center"/>
      <w:rPr>
        <w:lang w:val="en-GB"/>
      </w:rPr>
    </w:pPr>
    <w:r>
      <w:rPr>
        <w:lang w:val="en-GB"/>
      </w:rPr>
      <w:fldChar w:fldCharType="begin"/>
    </w:r>
    <w:r>
      <w:rPr>
        <w:lang w:val="en-GB"/>
      </w:rPr>
      <w:instrText xml:space="preserve"> FILENAME \* MERGEFORMAT </w:instrText>
    </w:r>
    <w:r>
      <w:rPr>
        <w:lang w:val="en-GB"/>
      </w:rPr>
      <w:fldChar w:fldCharType="separate"/>
    </w:r>
    <w:r>
      <w:rPr>
        <w:noProof/>
        <w:lang w:val="en-GB"/>
      </w:rPr>
      <w:t>HW_Report.docx</w:t>
    </w:r>
    <w:r>
      <w:rPr>
        <w:lang w:val="en-GB"/>
      </w:rPr>
      <w:fldChar w:fldCharType="end"/>
    </w:r>
    <w:r w:rsidRPr="00BB4AD7">
      <w:rPr>
        <w:lang w:val="en-GB"/>
      </w:rPr>
      <w:tab/>
    </w:r>
    <w:r>
      <w:rPr>
        <w:lang w:val="en-GB"/>
      </w:rPr>
      <w:t xml:space="preserve">page </w:t>
    </w:r>
    <w:sdt>
      <w:sdtPr>
        <w:id w:val="-738947035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 w:rsidRPr="00BB4AD7">
          <w:rPr>
            <w:lang w:val="en-GB"/>
          </w:rPr>
          <w:instrText>PAGE   \* MERGEFORMAT</w:instrText>
        </w:r>
        <w:r>
          <w:fldChar w:fldCharType="separate"/>
        </w:r>
        <w:r>
          <w:rPr>
            <w:noProof/>
            <w:lang w:val="en-GB"/>
          </w:rPr>
          <w:t>2</w:t>
        </w:r>
        <w:r>
          <w:fldChar w:fldCharType="end"/>
        </w:r>
        <w:r w:rsidRPr="00BB4AD7">
          <w:rPr>
            <w:lang w:val="en-GB"/>
          </w:rPr>
          <w:t xml:space="preserve"> </w:t>
        </w:r>
        <w:r>
          <w:rPr>
            <w:lang w:val="en-GB"/>
          </w:rPr>
          <w:t>of</w:t>
        </w:r>
        <w:r w:rsidRPr="00BB4AD7">
          <w:rPr>
            <w:lang w:val="en-GB"/>
          </w:rPr>
          <w:t xml:space="preserve"> </w:t>
        </w:r>
        <w:r>
          <w:fldChar w:fldCharType="begin"/>
        </w:r>
        <w:r w:rsidRPr="00BB4AD7">
          <w:rPr>
            <w:lang w:val="en-GB"/>
          </w:rPr>
          <w:instrText xml:space="preserve"> NUMPAGES   \* MERGEFORMAT </w:instrText>
        </w:r>
        <w:r>
          <w:fldChar w:fldCharType="separate"/>
        </w:r>
        <w:r>
          <w:rPr>
            <w:noProof/>
            <w:lang w:val="en-GB"/>
          </w:rPr>
          <w:t>3</w:t>
        </w:r>
        <w:r>
          <w:fldChar w:fldCharType="end"/>
        </w:r>
        <w:r w:rsidRPr="00BB4AD7">
          <w:rPr>
            <w:lang w:val="en-GB"/>
          </w:rPr>
          <w:tab/>
        </w:r>
        <w:sdt>
          <w:sdtPr>
            <w:rPr>
              <w:lang w:val="en-GB"/>
            </w:rPr>
            <w:alias w:val="Autor"/>
            <w:tag w:val=""/>
            <w:id w:val="1102460097"/>
            <w:placeholder>
              <w:docPart w:val="485646FE492D4806B8AA8EE8D90A6EF0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roofErr w:type="spellStart"/>
            <w:r>
              <w:rPr>
                <w:lang w:val="en-GB"/>
              </w:rPr>
              <w:t>A.Horvat</w:t>
            </w:r>
            <w:proofErr w:type="spellEnd"/>
            <w:r>
              <w:rPr>
                <w:lang w:val="en-GB"/>
              </w:rPr>
              <w:t xml:space="preserve"> &amp; </w:t>
            </w:r>
            <w:proofErr w:type="spellStart"/>
            <w:proofErr w:type="gramStart"/>
            <w:r>
              <w:rPr>
                <w:lang w:val="en-GB"/>
              </w:rPr>
              <w:t>T.Wey</w:t>
            </w:r>
            <w:proofErr w:type="spellEnd"/>
            <w:proofErr w:type="gramEnd"/>
          </w:sdtContent>
        </w:sdt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5EFF5" w14:textId="77777777" w:rsidR="00FF239F" w:rsidRDefault="00FF239F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9B5D20" w14:textId="77777777" w:rsidR="00BC43D6" w:rsidRDefault="00BC43D6" w:rsidP="00800B97">
      <w:pPr>
        <w:spacing w:before="0"/>
      </w:pPr>
      <w:r>
        <w:separator/>
      </w:r>
    </w:p>
  </w:footnote>
  <w:footnote w:type="continuationSeparator" w:id="0">
    <w:p w14:paraId="5DFEFE36" w14:textId="77777777" w:rsidR="00BC43D6" w:rsidRDefault="00BC43D6" w:rsidP="00800B97">
      <w:pPr>
        <w:spacing w:before="0"/>
      </w:pPr>
      <w:r>
        <w:continuationSeparator/>
      </w:r>
    </w:p>
  </w:footnote>
  <w:footnote w:type="continuationNotice" w:id="1">
    <w:p w14:paraId="1F9A0566" w14:textId="77777777" w:rsidR="00BC43D6" w:rsidRDefault="00BC43D6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4A752A" w14:textId="326D6309" w:rsidR="00380FCE" w:rsidRDefault="00735FAF">
    <w:pPr>
      <w:pStyle w:val="Kopfzeile"/>
    </w:pPr>
    <w:r>
      <w:rPr>
        <w:b/>
        <w:bCs/>
        <w:noProof/>
        <w:lang w:eastAsia="de-CH"/>
      </w:rPr>
      <w:drawing>
        <wp:anchor distT="0" distB="0" distL="114300" distR="114300" simplePos="0" relativeHeight="251658240" behindDoc="0" locked="0" layoutInCell="1" allowOverlap="1" wp14:anchorId="344F4210" wp14:editId="1CB3D2B5">
          <wp:simplePos x="0" y="0"/>
          <wp:positionH relativeFrom="column">
            <wp:posOffset>5507913</wp:posOffset>
          </wp:positionH>
          <wp:positionV relativeFrom="paragraph">
            <wp:posOffset>-317906</wp:posOffset>
          </wp:positionV>
          <wp:extent cx="681152" cy="681152"/>
          <wp:effectExtent l="0" t="0" r="5080" b="5080"/>
          <wp:wrapNone/>
          <wp:docPr id="1321824112" name="Grafik 1321824112" descr="Ein Bild, das Grafiken, Kreis, Schrift, Logo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265244" name="Grafik 4" descr="Ein Bild, das Grafiken, Kreis, Schrift, Logo enthält.&#10;&#10;Automatisch generierte Beschreibu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biLevel thresh="75000"/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3000" contrast="-2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1152" cy="6811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Hardware Report</w:t>
    </w:r>
    <w:r>
      <w:ptab w:relativeTo="margin" w:alignment="center" w:leader="none"/>
    </w:r>
    <w:r>
      <w:t>Cable-Monitor</w:t>
    </w:r>
    <w:r>
      <w:ptab w:relativeTo="margin" w:alignment="right" w:leader="none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D1BF3" w14:textId="77777777" w:rsidR="00FF239F" w:rsidRDefault="00FF239F">
    <w:pPr>
      <w:pStyle w:val="Kopfzeile"/>
    </w:pPr>
    <w:r>
      <w:rPr>
        <w:b/>
        <w:bCs/>
        <w:noProof/>
        <w:lang w:eastAsia="de-CH"/>
      </w:rPr>
      <w:drawing>
        <wp:anchor distT="0" distB="0" distL="114300" distR="114300" simplePos="0" relativeHeight="251658241" behindDoc="0" locked="0" layoutInCell="1" allowOverlap="1" wp14:anchorId="6BD62C5D" wp14:editId="5E9A9918">
          <wp:simplePos x="0" y="0"/>
          <wp:positionH relativeFrom="column">
            <wp:posOffset>8351188</wp:posOffset>
          </wp:positionH>
          <wp:positionV relativeFrom="paragraph">
            <wp:posOffset>-334144</wp:posOffset>
          </wp:positionV>
          <wp:extent cx="681152" cy="681152"/>
          <wp:effectExtent l="0" t="0" r="5080" b="5080"/>
          <wp:wrapNone/>
          <wp:docPr id="2011718023" name="Grafik 2011718023" descr="Ein Bild, das Grafiken, Kreis, Schrift, Logo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265244" name="Grafik 4" descr="Ein Bild, das Grafiken, Kreis, Schrift, Logo enthält.&#10;&#10;Automatisch generierte Beschreibu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biLevel thresh="75000"/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3000" contrast="-2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1152" cy="6811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Hardware Report</w:t>
    </w:r>
    <w:r>
      <w:ptab w:relativeTo="margin" w:alignment="center" w:leader="none"/>
    </w:r>
    <w:r>
      <w:t>Cable-Monitor</w:t>
    </w:r>
    <w:r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7E661" w14:textId="77777777" w:rsidR="007D46DA" w:rsidRDefault="007D46DA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9133F"/>
    <w:multiLevelType w:val="hybridMultilevel"/>
    <w:tmpl w:val="277C0524"/>
    <w:lvl w:ilvl="0" w:tplc="0807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79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87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9420" w:hanging="360"/>
      </w:pPr>
      <w:rPr>
        <w:rFonts w:ascii="Wingdings" w:hAnsi="Wingdings" w:hint="default"/>
      </w:rPr>
    </w:lvl>
  </w:abstractNum>
  <w:abstractNum w:abstractNumId="1" w15:restartNumberingAfterBreak="0">
    <w:nsid w:val="048931CD"/>
    <w:multiLevelType w:val="hybridMultilevel"/>
    <w:tmpl w:val="61A0BE2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6E57BD"/>
    <w:multiLevelType w:val="hybridMultilevel"/>
    <w:tmpl w:val="52DE8F1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660C1"/>
    <w:multiLevelType w:val="hybridMultilevel"/>
    <w:tmpl w:val="2676CDC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E3F2A"/>
    <w:multiLevelType w:val="hybridMultilevel"/>
    <w:tmpl w:val="CE2E3E0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7E523E"/>
    <w:multiLevelType w:val="hybridMultilevel"/>
    <w:tmpl w:val="9D2AEB3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5362D8"/>
    <w:multiLevelType w:val="hybridMultilevel"/>
    <w:tmpl w:val="6644A7B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202F86"/>
    <w:multiLevelType w:val="hybridMultilevel"/>
    <w:tmpl w:val="BC4C662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73EFC"/>
    <w:multiLevelType w:val="hybridMultilevel"/>
    <w:tmpl w:val="1C6473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4B3AA0"/>
    <w:multiLevelType w:val="hybridMultilevel"/>
    <w:tmpl w:val="954ABEE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997646"/>
    <w:multiLevelType w:val="hybridMultilevel"/>
    <w:tmpl w:val="469C25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4E60B0"/>
    <w:multiLevelType w:val="hybridMultilevel"/>
    <w:tmpl w:val="15A23E7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5E7D45"/>
    <w:multiLevelType w:val="hybridMultilevel"/>
    <w:tmpl w:val="2C06489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551DCA"/>
    <w:multiLevelType w:val="hybridMultilevel"/>
    <w:tmpl w:val="21A2CA4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3B0FA4"/>
    <w:multiLevelType w:val="multilevel"/>
    <w:tmpl w:val="453A1342"/>
    <w:lvl w:ilvl="0">
      <w:start w:val="1"/>
      <w:numFmt w:val="decimal"/>
      <w:pStyle w:val="berschrift1"/>
      <w:isLgl/>
      <w:lvlText w:val="%1."/>
      <w:lvlJc w:val="left"/>
      <w:pPr>
        <w:tabs>
          <w:tab w:val="num" w:pos="624"/>
        </w:tabs>
        <w:ind w:left="621" w:hanging="621"/>
      </w:pPr>
      <w:rPr>
        <w:rFonts w:hint="default"/>
      </w:rPr>
    </w:lvl>
    <w:lvl w:ilvl="1">
      <w:start w:val="1"/>
      <w:numFmt w:val="decimal"/>
      <w:pStyle w:val="berschrift2"/>
      <w:isLgl/>
      <w:lvlText w:val="%1.%2.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berschrift3"/>
      <w:isLgl/>
      <w:lvlText w:val="%1.%2.%3."/>
      <w:lvlJc w:val="left"/>
      <w:pPr>
        <w:tabs>
          <w:tab w:val="num" w:pos="1077"/>
        </w:tabs>
        <w:ind w:left="1077" w:hanging="1077"/>
      </w:pPr>
      <w:rPr>
        <w:rFonts w:hint="default"/>
      </w:rPr>
    </w:lvl>
    <w:lvl w:ilvl="3">
      <w:start w:val="1"/>
      <w:numFmt w:val="decimal"/>
      <w:pStyle w:val="berschrift4"/>
      <w:isLgl/>
      <w:lvlText w:val="%1.%2.%3.%4."/>
      <w:lvlJc w:val="left"/>
      <w:pPr>
        <w:tabs>
          <w:tab w:val="num" w:pos="1304"/>
        </w:tabs>
        <w:ind w:left="1304" w:hanging="1304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531"/>
        </w:tabs>
        <w:ind w:left="1531" w:hanging="1531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758"/>
        </w:tabs>
        <w:ind w:left="1758" w:hanging="175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21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26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20"/>
        </w:tabs>
        <w:ind w:left="3240" w:hanging="1440"/>
      </w:pPr>
      <w:rPr>
        <w:rFonts w:hint="default"/>
      </w:rPr>
    </w:lvl>
  </w:abstractNum>
  <w:abstractNum w:abstractNumId="15" w15:restartNumberingAfterBreak="0">
    <w:nsid w:val="616C25C7"/>
    <w:multiLevelType w:val="hybridMultilevel"/>
    <w:tmpl w:val="168A233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D0396D"/>
    <w:multiLevelType w:val="hybridMultilevel"/>
    <w:tmpl w:val="9818456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9F1F1D"/>
    <w:multiLevelType w:val="hybridMultilevel"/>
    <w:tmpl w:val="689EE210"/>
    <w:lvl w:ilvl="0" w:tplc="02E8E55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2E2ED5"/>
    <w:multiLevelType w:val="hybridMultilevel"/>
    <w:tmpl w:val="9A620AAA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5D6A62"/>
    <w:multiLevelType w:val="hybridMultilevel"/>
    <w:tmpl w:val="01A68D02"/>
    <w:lvl w:ilvl="0" w:tplc="0807000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87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94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101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108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115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12300" w:hanging="360"/>
      </w:pPr>
      <w:rPr>
        <w:rFonts w:ascii="Wingdings" w:hAnsi="Wingdings" w:hint="default"/>
      </w:rPr>
    </w:lvl>
  </w:abstractNum>
  <w:abstractNum w:abstractNumId="20" w15:restartNumberingAfterBreak="0">
    <w:nsid w:val="76C230BC"/>
    <w:multiLevelType w:val="hybridMultilevel"/>
    <w:tmpl w:val="C5EA4EB0"/>
    <w:lvl w:ilvl="0" w:tplc="08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78F225FC"/>
    <w:multiLevelType w:val="hybridMultilevel"/>
    <w:tmpl w:val="D1ECE3EC"/>
    <w:lvl w:ilvl="0" w:tplc="0807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698654027">
    <w:abstractNumId w:val="14"/>
  </w:num>
  <w:num w:numId="2" w16cid:durableId="2084136182">
    <w:abstractNumId w:val="14"/>
  </w:num>
  <w:num w:numId="3" w16cid:durableId="81688453">
    <w:abstractNumId w:val="14"/>
  </w:num>
  <w:num w:numId="4" w16cid:durableId="2142990093">
    <w:abstractNumId w:val="14"/>
  </w:num>
  <w:num w:numId="5" w16cid:durableId="1086652989">
    <w:abstractNumId w:val="8"/>
  </w:num>
  <w:num w:numId="6" w16cid:durableId="1748570206">
    <w:abstractNumId w:val="10"/>
  </w:num>
  <w:num w:numId="7" w16cid:durableId="2033608520">
    <w:abstractNumId w:val="4"/>
  </w:num>
  <w:num w:numId="8" w16cid:durableId="944919490">
    <w:abstractNumId w:val="12"/>
  </w:num>
  <w:num w:numId="9" w16cid:durableId="1604457717">
    <w:abstractNumId w:val="21"/>
  </w:num>
  <w:num w:numId="10" w16cid:durableId="1166435072">
    <w:abstractNumId w:val="18"/>
  </w:num>
  <w:num w:numId="11" w16cid:durableId="870534157">
    <w:abstractNumId w:val="7"/>
  </w:num>
  <w:num w:numId="12" w16cid:durableId="246036315">
    <w:abstractNumId w:val="6"/>
  </w:num>
  <w:num w:numId="13" w16cid:durableId="736053682">
    <w:abstractNumId w:val="5"/>
  </w:num>
  <w:num w:numId="14" w16cid:durableId="204678430">
    <w:abstractNumId w:val="13"/>
  </w:num>
  <w:num w:numId="15" w16cid:durableId="1974630035">
    <w:abstractNumId w:val="9"/>
  </w:num>
  <w:num w:numId="16" w16cid:durableId="599341253">
    <w:abstractNumId w:val="2"/>
  </w:num>
  <w:num w:numId="17" w16cid:durableId="1286044421">
    <w:abstractNumId w:val="11"/>
  </w:num>
  <w:num w:numId="18" w16cid:durableId="1837376098">
    <w:abstractNumId w:val="3"/>
  </w:num>
  <w:num w:numId="19" w16cid:durableId="1852909242">
    <w:abstractNumId w:val="1"/>
  </w:num>
  <w:num w:numId="20" w16cid:durableId="240214272">
    <w:abstractNumId w:val="0"/>
  </w:num>
  <w:num w:numId="21" w16cid:durableId="325791759">
    <w:abstractNumId w:val="19"/>
  </w:num>
  <w:num w:numId="22" w16cid:durableId="1745490901">
    <w:abstractNumId w:val="20"/>
  </w:num>
  <w:num w:numId="23" w16cid:durableId="1297645233">
    <w:abstractNumId w:val="16"/>
  </w:num>
  <w:num w:numId="24" w16cid:durableId="1646011073">
    <w:abstractNumId w:val="15"/>
  </w:num>
  <w:num w:numId="25" w16cid:durableId="2041855062">
    <w:abstractNumId w:val="1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tic Igor (matg)">
    <w15:presenceInfo w15:providerId="AD" w15:userId="S::matg@zhaw.ch::cfe3e7e2-df78-4ebd-91c9-4bfd813e36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B3E"/>
    <w:rsid w:val="0000619D"/>
    <w:rsid w:val="00006FB9"/>
    <w:rsid w:val="00016351"/>
    <w:rsid w:val="00017637"/>
    <w:rsid w:val="00024C29"/>
    <w:rsid w:val="000264C9"/>
    <w:rsid w:val="0002683C"/>
    <w:rsid w:val="0004210E"/>
    <w:rsid w:val="00045EAC"/>
    <w:rsid w:val="00046822"/>
    <w:rsid w:val="00053D02"/>
    <w:rsid w:val="00054886"/>
    <w:rsid w:val="00054ADE"/>
    <w:rsid w:val="00056D58"/>
    <w:rsid w:val="00066073"/>
    <w:rsid w:val="00070865"/>
    <w:rsid w:val="00076DC8"/>
    <w:rsid w:val="000776D3"/>
    <w:rsid w:val="00077970"/>
    <w:rsid w:val="00083D82"/>
    <w:rsid w:val="000A02BA"/>
    <w:rsid w:val="000A0DB3"/>
    <w:rsid w:val="000A24F1"/>
    <w:rsid w:val="000B727B"/>
    <w:rsid w:val="000C0FFF"/>
    <w:rsid w:val="000C261A"/>
    <w:rsid w:val="000C3F15"/>
    <w:rsid w:val="000C53BC"/>
    <w:rsid w:val="000D1C5F"/>
    <w:rsid w:val="000D1E28"/>
    <w:rsid w:val="000D3B2C"/>
    <w:rsid w:val="000E4BF9"/>
    <w:rsid w:val="000E568C"/>
    <w:rsid w:val="000E7BEE"/>
    <w:rsid w:val="000F0682"/>
    <w:rsid w:val="000F068E"/>
    <w:rsid w:val="001105DE"/>
    <w:rsid w:val="00110F24"/>
    <w:rsid w:val="0011116A"/>
    <w:rsid w:val="001115DC"/>
    <w:rsid w:val="00120D23"/>
    <w:rsid w:val="00122018"/>
    <w:rsid w:val="00123A69"/>
    <w:rsid w:val="00127027"/>
    <w:rsid w:val="00127EB3"/>
    <w:rsid w:val="00134520"/>
    <w:rsid w:val="00137AEB"/>
    <w:rsid w:val="00143F1E"/>
    <w:rsid w:val="001470DF"/>
    <w:rsid w:val="00152CF7"/>
    <w:rsid w:val="00153459"/>
    <w:rsid w:val="001547A0"/>
    <w:rsid w:val="00166679"/>
    <w:rsid w:val="00180908"/>
    <w:rsid w:val="00181DCF"/>
    <w:rsid w:val="00186A95"/>
    <w:rsid w:val="001908DB"/>
    <w:rsid w:val="0019366A"/>
    <w:rsid w:val="001A1571"/>
    <w:rsid w:val="001A17B6"/>
    <w:rsid w:val="001A2C1F"/>
    <w:rsid w:val="001A615E"/>
    <w:rsid w:val="001B5314"/>
    <w:rsid w:val="001C175D"/>
    <w:rsid w:val="001C3185"/>
    <w:rsid w:val="001C3B85"/>
    <w:rsid w:val="001C3E53"/>
    <w:rsid w:val="001C7715"/>
    <w:rsid w:val="001D143D"/>
    <w:rsid w:val="001D47B5"/>
    <w:rsid w:val="001E3AE5"/>
    <w:rsid w:val="001E4C30"/>
    <w:rsid w:val="001F062F"/>
    <w:rsid w:val="001F2BA2"/>
    <w:rsid w:val="001F4E92"/>
    <w:rsid w:val="001F7918"/>
    <w:rsid w:val="002003AD"/>
    <w:rsid w:val="00201725"/>
    <w:rsid w:val="0020383C"/>
    <w:rsid w:val="00204DA2"/>
    <w:rsid w:val="0020728E"/>
    <w:rsid w:val="00214554"/>
    <w:rsid w:val="002173D9"/>
    <w:rsid w:val="00220597"/>
    <w:rsid w:val="00222B0B"/>
    <w:rsid w:val="00227376"/>
    <w:rsid w:val="00230006"/>
    <w:rsid w:val="00243205"/>
    <w:rsid w:val="00250425"/>
    <w:rsid w:val="002509D8"/>
    <w:rsid w:val="00252B6A"/>
    <w:rsid w:val="0025307B"/>
    <w:rsid w:val="002530C2"/>
    <w:rsid w:val="002619EA"/>
    <w:rsid w:val="002638A1"/>
    <w:rsid w:val="002644DA"/>
    <w:rsid w:val="00266DD8"/>
    <w:rsid w:val="00271FBF"/>
    <w:rsid w:val="00274660"/>
    <w:rsid w:val="00282653"/>
    <w:rsid w:val="0028267A"/>
    <w:rsid w:val="002945E3"/>
    <w:rsid w:val="002A6008"/>
    <w:rsid w:val="002B387E"/>
    <w:rsid w:val="002B3CA8"/>
    <w:rsid w:val="002B6D3E"/>
    <w:rsid w:val="002C0DA1"/>
    <w:rsid w:val="002C0EEB"/>
    <w:rsid w:val="002C3263"/>
    <w:rsid w:val="002C575F"/>
    <w:rsid w:val="002D2253"/>
    <w:rsid w:val="002D4EF6"/>
    <w:rsid w:val="002D5601"/>
    <w:rsid w:val="002D71C2"/>
    <w:rsid w:val="002E0AAC"/>
    <w:rsid w:val="002E6A46"/>
    <w:rsid w:val="002F33F9"/>
    <w:rsid w:val="002F48EE"/>
    <w:rsid w:val="00307348"/>
    <w:rsid w:val="0031654E"/>
    <w:rsid w:val="0032071E"/>
    <w:rsid w:val="00325A30"/>
    <w:rsid w:val="00330C5A"/>
    <w:rsid w:val="00332ED3"/>
    <w:rsid w:val="00342B0C"/>
    <w:rsid w:val="0035144D"/>
    <w:rsid w:val="00371BA1"/>
    <w:rsid w:val="00373E82"/>
    <w:rsid w:val="003766B3"/>
    <w:rsid w:val="00380FCE"/>
    <w:rsid w:val="003906B3"/>
    <w:rsid w:val="00391150"/>
    <w:rsid w:val="00394807"/>
    <w:rsid w:val="003B25F1"/>
    <w:rsid w:val="003B2A51"/>
    <w:rsid w:val="003B4B43"/>
    <w:rsid w:val="003C00D9"/>
    <w:rsid w:val="003C0CD6"/>
    <w:rsid w:val="003C7D74"/>
    <w:rsid w:val="003D06D3"/>
    <w:rsid w:val="003D50D5"/>
    <w:rsid w:val="003E1D0B"/>
    <w:rsid w:val="003E4030"/>
    <w:rsid w:val="003E6527"/>
    <w:rsid w:val="003F10E9"/>
    <w:rsid w:val="003F3049"/>
    <w:rsid w:val="003F32EC"/>
    <w:rsid w:val="003F3F2C"/>
    <w:rsid w:val="003F3FF0"/>
    <w:rsid w:val="003F4F0E"/>
    <w:rsid w:val="003F5077"/>
    <w:rsid w:val="004033E8"/>
    <w:rsid w:val="00403654"/>
    <w:rsid w:val="00403B54"/>
    <w:rsid w:val="004041F4"/>
    <w:rsid w:val="00404BE5"/>
    <w:rsid w:val="00411EC5"/>
    <w:rsid w:val="00426E50"/>
    <w:rsid w:val="0042757B"/>
    <w:rsid w:val="00430C73"/>
    <w:rsid w:val="00441F58"/>
    <w:rsid w:val="004519DC"/>
    <w:rsid w:val="00452DEF"/>
    <w:rsid w:val="00453B0B"/>
    <w:rsid w:val="0045499B"/>
    <w:rsid w:val="00455666"/>
    <w:rsid w:val="004609EB"/>
    <w:rsid w:val="0047202D"/>
    <w:rsid w:val="00484818"/>
    <w:rsid w:val="00487605"/>
    <w:rsid w:val="004A19B2"/>
    <w:rsid w:val="004B1AA3"/>
    <w:rsid w:val="004C051F"/>
    <w:rsid w:val="004C2CD9"/>
    <w:rsid w:val="004C64AF"/>
    <w:rsid w:val="004D1AC2"/>
    <w:rsid w:val="004D1B61"/>
    <w:rsid w:val="004D1EC8"/>
    <w:rsid w:val="004D1EF8"/>
    <w:rsid w:val="004D299C"/>
    <w:rsid w:val="004D3DC6"/>
    <w:rsid w:val="004D5639"/>
    <w:rsid w:val="004D7588"/>
    <w:rsid w:val="004E10A3"/>
    <w:rsid w:val="004E22AB"/>
    <w:rsid w:val="004E23BA"/>
    <w:rsid w:val="004E32DC"/>
    <w:rsid w:val="004F2342"/>
    <w:rsid w:val="004F5C80"/>
    <w:rsid w:val="004F704C"/>
    <w:rsid w:val="0050189E"/>
    <w:rsid w:val="005200FA"/>
    <w:rsid w:val="00526E94"/>
    <w:rsid w:val="00534ED9"/>
    <w:rsid w:val="005436E2"/>
    <w:rsid w:val="00545316"/>
    <w:rsid w:val="00547C87"/>
    <w:rsid w:val="00550338"/>
    <w:rsid w:val="00550E4C"/>
    <w:rsid w:val="00552B38"/>
    <w:rsid w:val="00557085"/>
    <w:rsid w:val="0056203B"/>
    <w:rsid w:val="005622B3"/>
    <w:rsid w:val="005629C4"/>
    <w:rsid w:val="00562F40"/>
    <w:rsid w:val="00570E43"/>
    <w:rsid w:val="00571A9C"/>
    <w:rsid w:val="00574A8C"/>
    <w:rsid w:val="00575400"/>
    <w:rsid w:val="00575ECE"/>
    <w:rsid w:val="00580EED"/>
    <w:rsid w:val="005819FD"/>
    <w:rsid w:val="00583BFA"/>
    <w:rsid w:val="00592610"/>
    <w:rsid w:val="00593E58"/>
    <w:rsid w:val="005A7C0D"/>
    <w:rsid w:val="005B1F4F"/>
    <w:rsid w:val="005B5A79"/>
    <w:rsid w:val="005B648A"/>
    <w:rsid w:val="005B7884"/>
    <w:rsid w:val="005C693A"/>
    <w:rsid w:val="005D7F30"/>
    <w:rsid w:val="005E3644"/>
    <w:rsid w:val="005E5CC9"/>
    <w:rsid w:val="005F167B"/>
    <w:rsid w:val="005F2423"/>
    <w:rsid w:val="005F2D74"/>
    <w:rsid w:val="005F57B5"/>
    <w:rsid w:val="005F6AF0"/>
    <w:rsid w:val="005F730C"/>
    <w:rsid w:val="00600D2D"/>
    <w:rsid w:val="0060363D"/>
    <w:rsid w:val="0060556D"/>
    <w:rsid w:val="00605C37"/>
    <w:rsid w:val="006069CD"/>
    <w:rsid w:val="00606FC8"/>
    <w:rsid w:val="006123DF"/>
    <w:rsid w:val="006172EB"/>
    <w:rsid w:val="0063189C"/>
    <w:rsid w:val="00634A10"/>
    <w:rsid w:val="006373BF"/>
    <w:rsid w:val="00637E1A"/>
    <w:rsid w:val="00643E35"/>
    <w:rsid w:val="00650834"/>
    <w:rsid w:val="00655A59"/>
    <w:rsid w:val="006569AE"/>
    <w:rsid w:val="00665434"/>
    <w:rsid w:val="0066609C"/>
    <w:rsid w:val="006945BE"/>
    <w:rsid w:val="006A12BD"/>
    <w:rsid w:val="006A627C"/>
    <w:rsid w:val="006B70BF"/>
    <w:rsid w:val="006C08D6"/>
    <w:rsid w:val="006C0F5F"/>
    <w:rsid w:val="006C694D"/>
    <w:rsid w:val="006C712F"/>
    <w:rsid w:val="006D2715"/>
    <w:rsid w:val="006D39DD"/>
    <w:rsid w:val="006D5DAA"/>
    <w:rsid w:val="006D5E4D"/>
    <w:rsid w:val="006E1820"/>
    <w:rsid w:val="006F272D"/>
    <w:rsid w:val="006F46A7"/>
    <w:rsid w:val="006F4B0C"/>
    <w:rsid w:val="006F575F"/>
    <w:rsid w:val="006F6A89"/>
    <w:rsid w:val="007007B6"/>
    <w:rsid w:val="00711955"/>
    <w:rsid w:val="007147C8"/>
    <w:rsid w:val="007211BD"/>
    <w:rsid w:val="007222E7"/>
    <w:rsid w:val="007256CA"/>
    <w:rsid w:val="00735FAF"/>
    <w:rsid w:val="00743B3E"/>
    <w:rsid w:val="00747DA3"/>
    <w:rsid w:val="00750257"/>
    <w:rsid w:val="00751DC3"/>
    <w:rsid w:val="007535E2"/>
    <w:rsid w:val="00754005"/>
    <w:rsid w:val="0076320D"/>
    <w:rsid w:val="0077004A"/>
    <w:rsid w:val="00771148"/>
    <w:rsid w:val="00774064"/>
    <w:rsid w:val="007750B1"/>
    <w:rsid w:val="007759F1"/>
    <w:rsid w:val="00776A58"/>
    <w:rsid w:val="00784771"/>
    <w:rsid w:val="007927D0"/>
    <w:rsid w:val="007B1C5A"/>
    <w:rsid w:val="007B2FC0"/>
    <w:rsid w:val="007C0142"/>
    <w:rsid w:val="007C1193"/>
    <w:rsid w:val="007C673A"/>
    <w:rsid w:val="007D46DA"/>
    <w:rsid w:val="007D7AE8"/>
    <w:rsid w:val="007F7825"/>
    <w:rsid w:val="00800B97"/>
    <w:rsid w:val="0080313B"/>
    <w:rsid w:val="0082190B"/>
    <w:rsid w:val="00831044"/>
    <w:rsid w:val="008311DA"/>
    <w:rsid w:val="00833ECF"/>
    <w:rsid w:val="00840E11"/>
    <w:rsid w:val="00843825"/>
    <w:rsid w:val="008456E9"/>
    <w:rsid w:val="0084672E"/>
    <w:rsid w:val="0084798F"/>
    <w:rsid w:val="0085456E"/>
    <w:rsid w:val="00861C95"/>
    <w:rsid w:val="008625E9"/>
    <w:rsid w:val="00862A49"/>
    <w:rsid w:val="008703E9"/>
    <w:rsid w:val="00884955"/>
    <w:rsid w:val="00890997"/>
    <w:rsid w:val="008936B5"/>
    <w:rsid w:val="00897735"/>
    <w:rsid w:val="008A09C6"/>
    <w:rsid w:val="008A187B"/>
    <w:rsid w:val="008B0AB2"/>
    <w:rsid w:val="008B49F4"/>
    <w:rsid w:val="008B6C56"/>
    <w:rsid w:val="008B7FAA"/>
    <w:rsid w:val="008C60B3"/>
    <w:rsid w:val="008E243D"/>
    <w:rsid w:val="008E3ECD"/>
    <w:rsid w:val="008E51C4"/>
    <w:rsid w:val="008E5C11"/>
    <w:rsid w:val="008E67D5"/>
    <w:rsid w:val="008F4277"/>
    <w:rsid w:val="008F6B32"/>
    <w:rsid w:val="008F6FB2"/>
    <w:rsid w:val="00901E35"/>
    <w:rsid w:val="00905579"/>
    <w:rsid w:val="00907BF7"/>
    <w:rsid w:val="009112A5"/>
    <w:rsid w:val="009174E6"/>
    <w:rsid w:val="009220C0"/>
    <w:rsid w:val="00931F51"/>
    <w:rsid w:val="00953575"/>
    <w:rsid w:val="00955DCC"/>
    <w:rsid w:val="0096028E"/>
    <w:rsid w:val="00962A8B"/>
    <w:rsid w:val="009663C3"/>
    <w:rsid w:val="0097023F"/>
    <w:rsid w:val="00970ABA"/>
    <w:rsid w:val="00976765"/>
    <w:rsid w:val="00980514"/>
    <w:rsid w:val="00981738"/>
    <w:rsid w:val="00991467"/>
    <w:rsid w:val="0099336E"/>
    <w:rsid w:val="00993554"/>
    <w:rsid w:val="009971CC"/>
    <w:rsid w:val="009A0658"/>
    <w:rsid w:val="009A071D"/>
    <w:rsid w:val="009A2B88"/>
    <w:rsid w:val="009A4429"/>
    <w:rsid w:val="009A6364"/>
    <w:rsid w:val="009B08C5"/>
    <w:rsid w:val="009B1536"/>
    <w:rsid w:val="009B3B51"/>
    <w:rsid w:val="009B419E"/>
    <w:rsid w:val="009B6CA3"/>
    <w:rsid w:val="009B6D69"/>
    <w:rsid w:val="009B797B"/>
    <w:rsid w:val="009C12F8"/>
    <w:rsid w:val="009C42D1"/>
    <w:rsid w:val="009C498C"/>
    <w:rsid w:val="009D0DF8"/>
    <w:rsid w:val="009E3B03"/>
    <w:rsid w:val="009E5823"/>
    <w:rsid w:val="009E7496"/>
    <w:rsid w:val="009F1081"/>
    <w:rsid w:val="00A01909"/>
    <w:rsid w:val="00A05106"/>
    <w:rsid w:val="00A17EB0"/>
    <w:rsid w:val="00A21580"/>
    <w:rsid w:val="00A22AAE"/>
    <w:rsid w:val="00A2383A"/>
    <w:rsid w:val="00A23E03"/>
    <w:rsid w:val="00A2741C"/>
    <w:rsid w:val="00A306B0"/>
    <w:rsid w:val="00A33AAB"/>
    <w:rsid w:val="00A44A31"/>
    <w:rsid w:val="00A621DF"/>
    <w:rsid w:val="00A626CA"/>
    <w:rsid w:val="00A62844"/>
    <w:rsid w:val="00A76668"/>
    <w:rsid w:val="00A8618F"/>
    <w:rsid w:val="00A86D82"/>
    <w:rsid w:val="00A87643"/>
    <w:rsid w:val="00A93262"/>
    <w:rsid w:val="00A9500F"/>
    <w:rsid w:val="00AA0062"/>
    <w:rsid w:val="00AA02BB"/>
    <w:rsid w:val="00AA3D7E"/>
    <w:rsid w:val="00AB616A"/>
    <w:rsid w:val="00AB6652"/>
    <w:rsid w:val="00AC27C2"/>
    <w:rsid w:val="00AC2D00"/>
    <w:rsid w:val="00AC5690"/>
    <w:rsid w:val="00AD07AE"/>
    <w:rsid w:val="00AD5156"/>
    <w:rsid w:val="00AE0CF0"/>
    <w:rsid w:val="00AE0FD0"/>
    <w:rsid w:val="00AF387E"/>
    <w:rsid w:val="00AF6DF1"/>
    <w:rsid w:val="00AF7A1C"/>
    <w:rsid w:val="00B00C74"/>
    <w:rsid w:val="00B01F43"/>
    <w:rsid w:val="00B03E83"/>
    <w:rsid w:val="00B05555"/>
    <w:rsid w:val="00B05A21"/>
    <w:rsid w:val="00B07153"/>
    <w:rsid w:val="00B12BD1"/>
    <w:rsid w:val="00B21316"/>
    <w:rsid w:val="00B31295"/>
    <w:rsid w:val="00B32BD4"/>
    <w:rsid w:val="00B33620"/>
    <w:rsid w:val="00B3747D"/>
    <w:rsid w:val="00B40A54"/>
    <w:rsid w:val="00B5726D"/>
    <w:rsid w:val="00B613DF"/>
    <w:rsid w:val="00B6506F"/>
    <w:rsid w:val="00B65B94"/>
    <w:rsid w:val="00B710AE"/>
    <w:rsid w:val="00B74AF3"/>
    <w:rsid w:val="00B76268"/>
    <w:rsid w:val="00B803B2"/>
    <w:rsid w:val="00B84E0D"/>
    <w:rsid w:val="00B90C82"/>
    <w:rsid w:val="00B93039"/>
    <w:rsid w:val="00B947A3"/>
    <w:rsid w:val="00B979F6"/>
    <w:rsid w:val="00BB2496"/>
    <w:rsid w:val="00BB2FCC"/>
    <w:rsid w:val="00BB4AD7"/>
    <w:rsid w:val="00BB7916"/>
    <w:rsid w:val="00BC0CA4"/>
    <w:rsid w:val="00BC43D6"/>
    <w:rsid w:val="00BD2041"/>
    <w:rsid w:val="00BD2D5C"/>
    <w:rsid w:val="00BE1E0B"/>
    <w:rsid w:val="00BE5DAD"/>
    <w:rsid w:val="00BF202A"/>
    <w:rsid w:val="00C06ABD"/>
    <w:rsid w:val="00C17FFD"/>
    <w:rsid w:val="00C2626D"/>
    <w:rsid w:val="00C26C6F"/>
    <w:rsid w:val="00C34FF4"/>
    <w:rsid w:val="00C41E3B"/>
    <w:rsid w:val="00C47DF1"/>
    <w:rsid w:val="00C5666E"/>
    <w:rsid w:val="00C57234"/>
    <w:rsid w:val="00C65208"/>
    <w:rsid w:val="00C729F8"/>
    <w:rsid w:val="00C950DB"/>
    <w:rsid w:val="00CA2358"/>
    <w:rsid w:val="00CA2B6A"/>
    <w:rsid w:val="00CB4DFB"/>
    <w:rsid w:val="00CB71CE"/>
    <w:rsid w:val="00CC08AE"/>
    <w:rsid w:val="00CC1DCC"/>
    <w:rsid w:val="00CC3386"/>
    <w:rsid w:val="00CC35A0"/>
    <w:rsid w:val="00CD0AD2"/>
    <w:rsid w:val="00CD27AF"/>
    <w:rsid w:val="00CE2B2A"/>
    <w:rsid w:val="00CF357E"/>
    <w:rsid w:val="00CF39F6"/>
    <w:rsid w:val="00CF3FB8"/>
    <w:rsid w:val="00D0353C"/>
    <w:rsid w:val="00D048D2"/>
    <w:rsid w:val="00D0666B"/>
    <w:rsid w:val="00D12C71"/>
    <w:rsid w:val="00D20AC8"/>
    <w:rsid w:val="00D3049C"/>
    <w:rsid w:val="00D34725"/>
    <w:rsid w:val="00D35CFA"/>
    <w:rsid w:val="00D41677"/>
    <w:rsid w:val="00D41684"/>
    <w:rsid w:val="00D530DD"/>
    <w:rsid w:val="00D562C0"/>
    <w:rsid w:val="00D62D95"/>
    <w:rsid w:val="00D66292"/>
    <w:rsid w:val="00D74DFD"/>
    <w:rsid w:val="00D81C21"/>
    <w:rsid w:val="00D901F7"/>
    <w:rsid w:val="00D933B3"/>
    <w:rsid w:val="00D94DBD"/>
    <w:rsid w:val="00D96B2A"/>
    <w:rsid w:val="00D96EBA"/>
    <w:rsid w:val="00D971E2"/>
    <w:rsid w:val="00D97312"/>
    <w:rsid w:val="00DA5990"/>
    <w:rsid w:val="00DA604D"/>
    <w:rsid w:val="00DA6491"/>
    <w:rsid w:val="00DA6676"/>
    <w:rsid w:val="00DB4731"/>
    <w:rsid w:val="00DD133F"/>
    <w:rsid w:val="00DD454B"/>
    <w:rsid w:val="00DD6DA2"/>
    <w:rsid w:val="00DD7CCD"/>
    <w:rsid w:val="00DE5275"/>
    <w:rsid w:val="00DE68B2"/>
    <w:rsid w:val="00DE694C"/>
    <w:rsid w:val="00DE7DE1"/>
    <w:rsid w:val="00DF4670"/>
    <w:rsid w:val="00E03D51"/>
    <w:rsid w:val="00E04F53"/>
    <w:rsid w:val="00E072F9"/>
    <w:rsid w:val="00E15098"/>
    <w:rsid w:val="00E216D5"/>
    <w:rsid w:val="00E33A4E"/>
    <w:rsid w:val="00E34829"/>
    <w:rsid w:val="00E36CF7"/>
    <w:rsid w:val="00E37A0D"/>
    <w:rsid w:val="00E434CC"/>
    <w:rsid w:val="00E500EE"/>
    <w:rsid w:val="00E568C8"/>
    <w:rsid w:val="00E56F1C"/>
    <w:rsid w:val="00E63ABC"/>
    <w:rsid w:val="00E7253B"/>
    <w:rsid w:val="00E81B7A"/>
    <w:rsid w:val="00E82BD4"/>
    <w:rsid w:val="00E83AB8"/>
    <w:rsid w:val="00E83ABC"/>
    <w:rsid w:val="00E92438"/>
    <w:rsid w:val="00EA5B54"/>
    <w:rsid w:val="00EB07EB"/>
    <w:rsid w:val="00EB2276"/>
    <w:rsid w:val="00EB49CA"/>
    <w:rsid w:val="00EB5979"/>
    <w:rsid w:val="00EC2655"/>
    <w:rsid w:val="00ED2FDD"/>
    <w:rsid w:val="00ED49FD"/>
    <w:rsid w:val="00ED54E1"/>
    <w:rsid w:val="00EE037A"/>
    <w:rsid w:val="00EE2302"/>
    <w:rsid w:val="00EE5A3B"/>
    <w:rsid w:val="00EE67D6"/>
    <w:rsid w:val="00EF4C4D"/>
    <w:rsid w:val="00EF53B7"/>
    <w:rsid w:val="00EF7A55"/>
    <w:rsid w:val="00F128FF"/>
    <w:rsid w:val="00F2080B"/>
    <w:rsid w:val="00F321F1"/>
    <w:rsid w:val="00F41559"/>
    <w:rsid w:val="00F45027"/>
    <w:rsid w:val="00F47D7E"/>
    <w:rsid w:val="00F5135F"/>
    <w:rsid w:val="00F516B3"/>
    <w:rsid w:val="00F51B4D"/>
    <w:rsid w:val="00F525AD"/>
    <w:rsid w:val="00F5277F"/>
    <w:rsid w:val="00F53372"/>
    <w:rsid w:val="00F566A8"/>
    <w:rsid w:val="00F77E91"/>
    <w:rsid w:val="00F8350D"/>
    <w:rsid w:val="00F8456F"/>
    <w:rsid w:val="00F84981"/>
    <w:rsid w:val="00F90740"/>
    <w:rsid w:val="00F924A4"/>
    <w:rsid w:val="00F92C4D"/>
    <w:rsid w:val="00FA0C83"/>
    <w:rsid w:val="00FB1E69"/>
    <w:rsid w:val="00FB3901"/>
    <w:rsid w:val="00FC09D2"/>
    <w:rsid w:val="00FC1DF0"/>
    <w:rsid w:val="00FC5C02"/>
    <w:rsid w:val="00FD4D68"/>
    <w:rsid w:val="00FE1190"/>
    <w:rsid w:val="00FE22F1"/>
    <w:rsid w:val="00FE4494"/>
    <w:rsid w:val="00FF1CF3"/>
    <w:rsid w:val="00FF239F"/>
    <w:rsid w:val="00FF2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26AC49C"/>
  <w15:chartTrackingRefBased/>
  <w15:docId w15:val="{50A76B5D-029D-4809-AFCD-11F9895C4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DA5990"/>
    <w:pPr>
      <w:spacing w:before="120" w:after="0" w:line="312" w:lineRule="auto"/>
      <w:jc w:val="both"/>
    </w:pPr>
    <w:rPr>
      <w:rFonts w:ascii="Arial" w:hAnsi="Arial" w:cs="Times New Roman"/>
      <w:szCs w:val="24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66609C"/>
    <w:pPr>
      <w:keepNext/>
      <w:numPr>
        <w:numId w:val="4"/>
      </w:numPr>
      <w:spacing w:before="720" w:after="60"/>
      <w:outlineLvl w:val="0"/>
    </w:pPr>
    <w:rPr>
      <w:rFonts w:cs="Arial"/>
      <w:b/>
      <w:bCs/>
      <w:kern w:val="32"/>
      <w:sz w:val="36"/>
      <w:szCs w:val="32"/>
    </w:rPr>
  </w:style>
  <w:style w:type="paragraph" w:styleId="berschrift2">
    <w:name w:val="heading 2"/>
    <w:basedOn w:val="Standard"/>
    <w:next w:val="Standard"/>
    <w:link w:val="berschrift2Zchn"/>
    <w:qFormat/>
    <w:rsid w:val="0066609C"/>
    <w:pPr>
      <w:keepNext/>
      <w:numPr>
        <w:ilvl w:val="1"/>
        <w:numId w:val="4"/>
      </w:numPr>
      <w:spacing w:before="480" w:after="60"/>
      <w:outlineLvl w:val="1"/>
    </w:pPr>
    <w:rPr>
      <w:rFonts w:cs="Arial"/>
      <w:b/>
      <w:bCs/>
      <w:iCs/>
      <w:sz w:val="32"/>
      <w:szCs w:val="28"/>
    </w:rPr>
  </w:style>
  <w:style w:type="paragraph" w:styleId="berschrift3">
    <w:name w:val="heading 3"/>
    <w:basedOn w:val="Standard"/>
    <w:next w:val="Standard"/>
    <w:link w:val="berschrift3Zchn"/>
    <w:qFormat/>
    <w:rsid w:val="0066609C"/>
    <w:pPr>
      <w:keepNext/>
      <w:numPr>
        <w:ilvl w:val="2"/>
        <w:numId w:val="4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berschrift4">
    <w:name w:val="heading 4"/>
    <w:basedOn w:val="Standard"/>
    <w:next w:val="Standard"/>
    <w:link w:val="berschrift4Zchn"/>
    <w:qFormat/>
    <w:rsid w:val="0066609C"/>
    <w:pPr>
      <w:keepNext/>
      <w:numPr>
        <w:ilvl w:val="3"/>
        <w:numId w:val="4"/>
      </w:numPr>
      <w:spacing w:before="240" w:after="60"/>
      <w:outlineLvl w:val="3"/>
    </w:pPr>
    <w:rPr>
      <w:b/>
      <w:bCs/>
      <w:sz w:val="24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rsid w:val="0066609C"/>
    <w:rPr>
      <w:rFonts w:ascii="Arial" w:eastAsia="Times New Roman" w:hAnsi="Arial" w:cs="Arial"/>
      <w:b/>
      <w:bCs/>
      <w:kern w:val="32"/>
      <w:sz w:val="36"/>
      <w:szCs w:val="32"/>
      <w:lang w:eastAsia="de-DE"/>
    </w:rPr>
  </w:style>
  <w:style w:type="character" w:customStyle="1" w:styleId="berschrift2Zchn">
    <w:name w:val="Überschrift 2 Zchn"/>
    <w:basedOn w:val="Absatz-Standardschriftart"/>
    <w:link w:val="berschrift2"/>
    <w:rsid w:val="0066609C"/>
    <w:rPr>
      <w:rFonts w:ascii="Arial" w:eastAsia="Times New Roman" w:hAnsi="Arial" w:cs="Arial"/>
      <w:b/>
      <w:bCs/>
      <w:iCs/>
      <w:sz w:val="32"/>
      <w:szCs w:val="28"/>
      <w:lang w:eastAsia="de-DE"/>
    </w:rPr>
  </w:style>
  <w:style w:type="character" w:customStyle="1" w:styleId="berschrift3Zchn">
    <w:name w:val="Überschrift 3 Zchn"/>
    <w:basedOn w:val="Absatz-Standardschriftart"/>
    <w:link w:val="berschrift3"/>
    <w:rsid w:val="0066609C"/>
    <w:rPr>
      <w:rFonts w:ascii="Arial" w:eastAsia="Times New Roman" w:hAnsi="Arial" w:cs="Arial"/>
      <w:b/>
      <w:bCs/>
      <w:sz w:val="28"/>
      <w:szCs w:val="26"/>
      <w:lang w:eastAsia="de-DE"/>
    </w:rPr>
  </w:style>
  <w:style w:type="character" w:customStyle="1" w:styleId="berschrift4Zchn">
    <w:name w:val="Überschrift 4 Zchn"/>
    <w:basedOn w:val="Absatz-Standardschriftart"/>
    <w:link w:val="berschrift4"/>
    <w:rsid w:val="0066609C"/>
    <w:rPr>
      <w:rFonts w:ascii="Arial" w:eastAsia="Times New Roman" w:hAnsi="Arial" w:cs="Times New Roman"/>
      <w:b/>
      <w:bCs/>
      <w:sz w:val="24"/>
      <w:szCs w:val="28"/>
      <w:lang w:eastAsia="de-DE"/>
    </w:rPr>
  </w:style>
  <w:style w:type="paragraph" w:styleId="Verzeichnis1">
    <w:name w:val="toc 1"/>
    <w:basedOn w:val="Standard"/>
    <w:next w:val="Standard"/>
    <w:autoRedefine/>
    <w:uiPriority w:val="39"/>
    <w:rsid w:val="00332ED3"/>
    <w:pPr>
      <w:tabs>
        <w:tab w:val="left" w:pos="567"/>
        <w:tab w:val="right" w:leader="dot" w:pos="9345"/>
      </w:tabs>
      <w:pPrChange w:id="0" w:author="Matic Igor (matg)" w:date="2023-10-26T21:28:00Z">
        <w:pPr>
          <w:tabs>
            <w:tab w:val="left" w:pos="567"/>
            <w:tab w:val="right" w:leader="dot" w:pos="9345"/>
          </w:tabs>
          <w:spacing w:before="120" w:line="312" w:lineRule="auto"/>
          <w:jc w:val="both"/>
        </w:pPr>
      </w:pPrChange>
    </w:pPr>
    <w:rPr>
      <w:rPrChange w:id="0" w:author="Matic Igor (matg)" w:date="2023-10-26T21:28:00Z">
        <w:rPr>
          <w:rFonts w:ascii="Arial" w:hAnsi="Arial"/>
          <w:sz w:val="22"/>
          <w:szCs w:val="24"/>
          <w:lang w:val="de-CH" w:eastAsia="de-DE" w:bidi="ar-SA"/>
        </w:rPr>
      </w:rPrChange>
    </w:rPr>
  </w:style>
  <w:style w:type="paragraph" w:styleId="Verzeichnis2">
    <w:name w:val="toc 2"/>
    <w:basedOn w:val="Standard"/>
    <w:next w:val="Standard"/>
    <w:autoRedefine/>
    <w:uiPriority w:val="39"/>
    <w:rsid w:val="0066609C"/>
    <w:pPr>
      <w:ind w:left="227"/>
    </w:pPr>
  </w:style>
  <w:style w:type="paragraph" w:styleId="Verzeichnis3">
    <w:name w:val="toc 3"/>
    <w:basedOn w:val="Standard"/>
    <w:next w:val="Standard"/>
    <w:autoRedefine/>
    <w:uiPriority w:val="39"/>
    <w:rsid w:val="0066609C"/>
    <w:pPr>
      <w:ind w:left="454"/>
    </w:pPr>
  </w:style>
  <w:style w:type="paragraph" w:styleId="Verzeichnis4">
    <w:name w:val="toc 4"/>
    <w:basedOn w:val="Standard"/>
    <w:next w:val="Standard"/>
    <w:autoRedefine/>
    <w:semiHidden/>
    <w:rsid w:val="0066609C"/>
    <w:pPr>
      <w:ind w:left="680"/>
    </w:pPr>
  </w:style>
  <w:style w:type="paragraph" w:styleId="Titel">
    <w:name w:val="Title"/>
    <w:basedOn w:val="Standard"/>
    <w:next w:val="Standard"/>
    <w:link w:val="TitelZchn"/>
    <w:uiPriority w:val="10"/>
    <w:qFormat/>
    <w:rsid w:val="00B803B2"/>
    <w:pPr>
      <w:spacing w:before="0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803B2"/>
    <w:rPr>
      <w:rFonts w:ascii="Arial" w:eastAsiaTheme="majorEastAsia" w:hAnsi="Arial" w:cstheme="majorBidi"/>
      <w:b/>
      <w:spacing w:val="-10"/>
      <w:kern w:val="28"/>
      <w:sz w:val="56"/>
      <w:szCs w:val="56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B803B2"/>
    <w:pPr>
      <w:numPr>
        <w:ilvl w:val="1"/>
      </w:numPr>
      <w:spacing w:after="160"/>
    </w:pPr>
    <w:rPr>
      <w:rFonts w:eastAsiaTheme="minorEastAsia" w:cstheme="minorBidi"/>
      <w:b/>
      <w:color w:val="000000" w:themeColor="text1"/>
      <w:spacing w:val="15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B803B2"/>
    <w:rPr>
      <w:rFonts w:ascii="Arial" w:eastAsiaTheme="minorEastAsia" w:hAnsi="Arial"/>
      <w:b/>
      <w:color w:val="000000" w:themeColor="text1"/>
      <w:spacing w:val="15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962A8B"/>
    <w:pPr>
      <w:keepLines/>
      <w:numPr>
        <w:numId w:val="0"/>
      </w:numPr>
      <w:spacing w:before="240" w:after="0" w:line="259" w:lineRule="auto"/>
      <w:jc w:val="left"/>
      <w:outlineLvl w:val="9"/>
    </w:pPr>
    <w:rPr>
      <w:rFonts w:eastAsiaTheme="majorEastAsia" w:cstheme="majorBidi"/>
      <w:bCs w:val="0"/>
      <w:color w:val="000000" w:themeColor="text1"/>
      <w:kern w:val="0"/>
      <w:sz w:val="32"/>
      <w:lang w:eastAsia="de-CH"/>
    </w:rPr>
  </w:style>
  <w:style w:type="character" w:styleId="Hyperlink">
    <w:name w:val="Hyperlink"/>
    <w:basedOn w:val="Absatz-Standardschriftart"/>
    <w:uiPriority w:val="99"/>
    <w:unhideWhenUsed/>
    <w:rsid w:val="001F2B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800B97"/>
    <w:pPr>
      <w:tabs>
        <w:tab w:val="center" w:pos="4536"/>
        <w:tab w:val="right" w:pos="9072"/>
      </w:tabs>
      <w:spacing w:before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800B97"/>
    <w:rPr>
      <w:rFonts w:ascii="Arial" w:hAnsi="Arial" w:cs="Times New Roman"/>
      <w:szCs w:val="24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800B97"/>
    <w:pPr>
      <w:tabs>
        <w:tab w:val="center" w:pos="4536"/>
        <w:tab w:val="right" w:pos="9072"/>
      </w:tabs>
      <w:spacing w:before="0"/>
    </w:pPr>
  </w:style>
  <w:style w:type="character" w:customStyle="1" w:styleId="FuzeileZchn">
    <w:name w:val="Fußzeile Zchn"/>
    <w:basedOn w:val="Absatz-Standardschriftart"/>
    <w:link w:val="Fuzeile"/>
    <w:uiPriority w:val="99"/>
    <w:rsid w:val="00800B97"/>
    <w:rPr>
      <w:rFonts w:ascii="Arial" w:hAnsi="Arial" w:cs="Times New Roman"/>
      <w:szCs w:val="24"/>
      <w:lang w:eastAsia="de-DE"/>
    </w:rPr>
  </w:style>
  <w:style w:type="character" w:styleId="Platzhaltertext">
    <w:name w:val="Placeholder Text"/>
    <w:basedOn w:val="Absatz-Standardschriftart"/>
    <w:uiPriority w:val="99"/>
    <w:semiHidden/>
    <w:rsid w:val="00800B97"/>
    <w:rPr>
      <w:color w:val="808080"/>
    </w:rPr>
  </w:style>
  <w:style w:type="character" w:styleId="Fett">
    <w:name w:val="Strong"/>
    <w:basedOn w:val="Absatz-Standardschriftart"/>
    <w:uiPriority w:val="22"/>
    <w:qFormat/>
    <w:rsid w:val="00962A8B"/>
    <w:rPr>
      <w:b/>
      <w:bCs/>
    </w:rPr>
  </w:style>
  <w:style w:type="character" w:styleId="BesuchterLink">
    <w:name w:val="FollowedHyperlink"/>
    <w:basedOn w:val="Absatz-Standardschriftart"/>
    <w:uiPriority w:val="99"/>
    <w:semiHidden/>
    <w:unhideWhenUsed/>
    <w:rsid w:val="00CA2358"/>
    <w:rPr>
      <w:color w:val="954F72" w:themeColor="followedHyperlink"/>
      <w:u w:val="single"/>
    </w:rPr>
  </w:style>
  <w:style w:type="character" w:customStyle="1" w:styleId="NichtaufgelsteErwhnung1">
    <w:name w:val="Nicht aufgelöste Erwähnung1"/>
    <w:basedOn w:val="Absatz-Standardschriftart"/>
    <w:uiPriority w:val="99"/>
    <w:semiHidden/>
    <w:unhideWhenUsed/>
    <w:rsid w:val="009174E6"/>
    <w:rPr>
      <w:color w:val="605E5C"/>
      <w:shd w:val="clear" w:color="auto" w:fill="E1DFDD"/>
    </w:rPr>
  </w:style>
  <w:style w:type="paragraph" w:styleId="Beschriftung">
    <w:name w:val="caption"/>
    <w:basedOn w:val="Standard"/>
    <w:next w:val="Standard"/>
    <w:uiPriority w:val="35"/>
    <w:unhideWhenUsed/>
    <w:qFormat/>
    <w:rsid w:val="00E072F9"/>
    <w:pPr>
      <w:spacing w:before="0" w:after="200"/>
    </w:pPr>
    <w:rPr>
      <w:i/>
      <w:iCs/>
      <w:color w:val="44546A" w:themeColor="text2"/>
      <w:sz w:val="18"/>
      <w:szCs w:val="18"/>
    </w:rPr>
  </w:style>
  <w:style w:type="paragraph" w:styleId="Listenabsatz">
    <w:name w:val="List Paragraph"/>
    <w:basedOn w:val="Standard"/>
    <w:uiPriority w:val="34"/>
    <w:qFormat/>
    <w:rsid w:val="00B07153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E63ABC"/>
    <w:pPr>
      <w:spacing w:before="100" w:beforeAutospacing="1" w:after="100" w:afterAutospacing="1" w:line="240" w:lineRule="auto"/>
      <w:jc w:val="left"/>
    </w:pPr>
    <w:rPr>
      <w:rFonts w:ascii="Times New Roman" w:hAnsi="Times New Roman"/>
      <w:sz w:val="24"/>
      <w:lang w:eastAsia="de-CH"/>
    </w:rPr>
  </w:style>
  <w:style w:type="table" w:styleId="Tabellenraster">
    <w:name w:val="Table Grid"/>
    <w:basedOn w:val="NormaleTabelle"/>
    <w:uiPriority w:val="39"/>
    <w:rsid w:val="00DF46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link w:val="KeinLeerraumZchn"/>
    <w:uiPriority w:val="1"/>
    <w:qFormat/>
    <w:rsid w:val="009971CC"/>
    <w:pPr>
      <w:spacing w:after="0" w:line="240" w:lineRule="auto"/>
    </w:pPr>
    <w:rPr>
      <w:rFonts w:eastAsiaTheme="minorEastAsia"/>
      <w:lang w:eastAsia="de-CH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9971CC"/>
    <w:rPr>
      <w:rFonts w:eastAsiaTheme="minorEastAsia"/>
      <w:lang w:eastAsia="de-CH"/>
    </w:rPr>
  </w:style>
  <w:style w:type="paragraph" w:styleId="Abbildungsverzeichnis">
    <w:name w:val="table of figures"/>
    <w:basedOn w:val="Standard"/>
    <w:next w:val="Standard"/>
    <w:uiPriority w:val="99"/>
    <w:unhideWhenUsed/>
    <w:rsid w:val="004E32DC"/>
  </w:style>
  <w:style w:type="paragraph" w:styleId="berarbeitung">
    <w:name w:val="Revision"/>
    <w:hidden/>
    <w:uiPriority w:val="99"/>
    <w:semiHidden/>
    <w:rsid w:val="00332ED3"/>
    <w:pPr>
      <w:spacing w:after="0" w:line="240" w:lineRule="auto"/>
    </w:pPr>
    <w:rPr>
      <w:rFonts w:ascii="Arial" w:hAnsi="Arial" w:cs="Times New Roman"/>
      <w:szCs w:val="24"/>
      <w:lang w:eastAsia="de-DE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332ED3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332ED3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rsid w:val="00332ED3"/>
    <w:rPr>
      <w:rFonts w:ascii="Arial" w:hAnsi="Arial" w:cs="Times New Roman"/>
      <w:sz w:val="20"/>
      <w:szCs w:val="20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332ED3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332ED3"/>
    <w:rPr>
      <w:rFonts w:ascii="Arial" w:hAnsi="Arial" w:cs="Times New Roman"/>
      <w:b/>
      <w:bCs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660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7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11/relationships/commentsExtended" Target="commentsExtended.xml"/><Relationship Id="rId26" Type="http://schemas.openxmlformats.org/officeDocument/2006/relationships/image" Target="media/image9.png"/><Relationship Id="rId39" Type="http://schemas.openxmlformats.org/officeDocument/2006/relationships/fontTable" Target="fontTable.xml"/><Relationship Id="rId21" Type="http://schemas.openxmlformats.org/officeDocument/2006/relationships/image" Target="media/image6.png"/><Relationship Id="rId34" Type="http://schemas.openxmlformats.org/officeDocument/2006/relationships/image" Target="media/image15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microsoft.com/office/2018/08/relationships/commentsExtensible" Target="commentsExtensible.xml"/><Relationship Id="rId29" Type="http://schemas.openxmlformats.org/officeDocument/2006/relationships/image" Target="media/image12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7.png"/><Relationship Id="rId32" Type="http://schemas.openxmlformats.org/officeDocument/2006/relationships/image" Target="media/image130.png"/><Relationship Id="rId37" Type="http://schemas.openxmlformats.org/officeDocument/2006/relationships/header" Target="header3.xml"/><Relationship Id="rId40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footer" Target="footer1.xml"/><Relationship Id="rId28" Type="http://schemas.openxmlformats.org/officeDocument/2006/relationships/image" Target="media/image11.png"/><Relationship Id="rId36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microsoft.com/office/2016/09/relationships/commentsIds" Target="commentsIds.xml"/><Relationship Id="rId31" Type="http://schemas.openxmlformats.org/officeDocument/2006/relationships/image" Target="media/image1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07/relationships/hdphoto" Target="media/hdphoto2.wdp"/><Relationship Id="rId22" Type="http://schemas.openxmlformats.org/officeDocument/2006/relationships/header" Target="header1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microsoft.com/office/2007/relationships/hdphoto" Target="media/hdphoto1.wdp"/><Relationship Id="rId17" Type="http://schemas.openxmlformats.org/officeDocument/2006/relationships/comments" Target="comments.xm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79974170A7A4948B4331AC84096FCE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95554682-EE9E-49B4-9E7A-B78256AC06C6}"/>
      </w:docPartPr>
      <w:docPartBody>
        <w:p w:rsidR="009B53AB" w:rsidRDefault="00192DD2">
          <w:r w:rsidRPr="00090FED">
            <w:rPr>
              <w:rStyle w:val="Platzhaltertext"/>
            </w:rPr>
            <w:t>[Autor]</w:t>
          </w:r>
        </w:p>
      </w:docPartBody>
    </w:docPart>
    <w:docPart>
      <w:docPartPr>
        <w:name w:val="485646FE492D4806B8AA8EE8D90A6EF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A7A54BC8-4757-4BE8-85F1-949B8FE9FF66}"/>
      </w:docPartPr>
      <w:docPartBody>
        <w:p w:rsidR="00E4415F" w:rsidRDefault="00E4415F" w:rsidP="00E4415F">
          <w:pPr>
            <w:pStyle w:val="485646FE492D4806B8AA8EE8D90A6EF0"/>
          </w:pPr>
          <w:r w:rsidRPr="00090FED">
            <w:rPr>
              <w:rStyle w:val="Platzhaltertext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2DD2"/>
    <w:rsid w:val="00192DD2"/>
    <w:rsid w:val="002404F9"/>
    <w:rsid w:val="003A0D7B"/>
    <w:rsid w:val="00456B1F"/>
    <w:rsid w:val="00583C1B"/>
    <w:rsid w:val="005957B5"/>
    <w:rsid w:val="0073382B"/>
    <w:rsid w:val="0080355E"/>
    <w:rsid w:val="008726D2"/>
    <w:rsid w:val="008C1758"/>
    <w:rsid w:val="008F2C5C"/>
    <w:rsid w:val="0092651C"/>
    <w:rsid w:val="009A7CD4"/>
    <w:rsid w:val="009B53AB"/>
    <w:rsid w:val="00AB1253"/>
    <w:rsid w:val="00BD12D6"/>
    <w:rsid w:val="00C12F6B"/>
    <w:rsid w:val="00E4415F"/>
    <w:rsid w:val="00E80640"/>
    <w:rsid w:val="00F10970"/>
    <w:rsid w:val="00F70B02"/>
    <w:rsid w:val="00FA2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CH" w:eastAsia="de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192DD2"/>
    <w:rPr>
      <w:rFonts w:cs="Times New Roman"/>
      <w:sz w:val="3276"/>
      <w:szCs w:val="327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E4415F"/>
    <w:rPr>
      <w:color w:val="808080"/>
    </w:rPr>
  </w:style>
  <w:style w:type="paragraph" w:customStyle="1" w:styleId="485646FE492D4806B8AA8EE8D90A6EF0">
    <w:name w:val="485646FE492D4806B8AA8EE8D90A6EF0"/>
    <w:rsid w:val="00E4415F"/>
    <w:rPr>
      <w:kern w:val="2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53b2ce9-4904-4311-8617-eaf82c4bb89b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B5543CAE2CE5B947A17C189208DB9530" ma:contentTypeVersion="14" ma:contentTypeDescription="Ein neues Dokument erstellen." ma:contentTypeScope="" ma:versionID="566fc938c3606157399366411c19087b">
  <xsd:schema xmlns:xsd="http://www.w3.org/2001/XMLSchema" xmlns:xs="http://www.w3.org/2001/XMLSchema" xmlns:p="http://schemas.microsoft.com/office/2006/metadata/properties" xmlns:ns3="8cb7ee4d-81e9-48c2-9bc4-4a175f63bbb0" xmlns:ns4="353b2ce9-4904-4311-8617-eaf82c4bb89b" targetNamespace="http://schemas.microsoft.com/office/2006/metadata/properties" ma:root="true" ma:fieldsID="161ad76d53ab0b0424bd401dfc4b1888" ns3:_="" ns4:_="">
    <xsd:import namespace="8cb7ee4d-81e9-48c2-9bc4-4a175f63bbb0"/>
    <xsd:import namespace="353b2ce9-4904-4311-8617-eaf82c4bb89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_activity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LengthInSeconds" minOccurs="0"/>
                <xsd:element ref="ns4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b7ee4d-81e9-48c2-9bc4-4a175f63bbb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Freigabehinweis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3b2ce9-4904-4311-8617-eaf82c4bb89b" elementFormDefault="qualified">
    <xsd:import namespace="http://schemas.microsoft.com/office/2006/documentManagement/types"/>
    <xsd:import namespace="http://schemas.microsoft.com/office/infopath/2007/PartnerControls"/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D7A2948-F974-41CD-98B8-04A49713C80A}">
  <ds:schemaRefs>
    <ds:schemaRef ds:uri="http://schemas.microsoft.com/office/2006/metadata/properties"/>
    <ds:schemaRef ds:uri="http://schemas.microsoft.com/office/infopath/2007/PartnerControls"/>
    <ds:schemaRef ds:uri="353b2ce9-4904-4311-8617-eaf82c4bb89b"/>
  </ds:schemaRefs>
</ds:datastoreItem>
</file>

<file path=customXml/itemProps2.xml><?xml version="1.0" encoding="utf-8"?>
<ds:datastoreItem xmlns:ds="http://schemas.openxmlformats.org/officeDocument/2006/customXml" ds:itemID="{AF467009-9CAE-4F3D-9907-E92E55598F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b7ee4d-81e9-48c2-9bc4-4a175f63bbb0"/>
    <ds:schemaRef ds:uri="353b2ce9-4904-4311-8617-eaf82c4bb8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BC447F-2AD0-433E-B4F6-263062A9511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D424052-D72F-4DFE-A7DA-38E39F0D2B0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1164</Words>
  <Characters>7339</Characters>
  <Application>Microsoft Office Word</Application>
  <DocSecurity>0</DocSecurity>
  <Lines>61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ZHAW</Company>
  <LinksUpToDate>false</LinksUpToDate>
  <CharactersWithSpaces>8487</CharactersWithSpaces>
  <SharedDoc>false</SharedDoc>
  <HLinks>
    <vt:vector size="72" baseType="variant">
      <vt:variant>
        <vt:i4>2031672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_Toc148688923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_Toc148688922</vt:lpwstr>
      </vt:variant>
      <vt:variant>
        <vt:i4>2031672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_Toc148688921</vt:lpwstr>
      </vt:variant>
      <vt:variant>
        <vt:i4>2031672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_Toc148688920</vt:lpwstr>
      </vt:variant>
      <vt:variant>
        <vt:i4>1835064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_Toc148688919</vt:lpwstr>
      </vt:variant>
      <vt:variant>
        <vt:i4>1835064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_Toc148688918</vt:lpwstr>
      </vt:variant>
      <vt:variant>
        <vt:i4>1835064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_Toc148688917</vt:lpwstr>
      </vt:variant>
      <vt:variant>
        <vt:i4>1835064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_Toc148688916</vt:lpwstr>
      </vt:variant>
      <vt:variant>
        <vt:i4>1835064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_Toc148688915</vt:lpwstr>
      </vt:variant>
      <vt:variant>
        <vt:i4>1835064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_Toc148688914</vt:lpwstr>
      </vt:variant>
      <vt:variant>
        <vt:i4>1835064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_Toc148688913</vt:lpwstr>
      </vt:variant>
      <vt:variant>
        <vt:i4>1835064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_Toc148688912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A.Horvat &amp; T.Wey</dc:creator>
  <cp:keywords/>
  <dc:description/>
  <cp:lastModifiedBy>Matic Igor (matg)</cp:lastModifiedBy>
  <cp:revision>3</cp:revision>
  <dcterms:created xsi:type="dcterms:W3CDTF">2023-10-26T19:23:00Z</dcterms:created>
  <dcterms:modified xsi:type="dcterms:W3CDTF">2023-10-26T19:36:00Z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9bb7c8b-3fd4-4dea-b697-0f2931e84efa_Enabled">
    <vt:lpwstr>true</vt:lpwstr>
  </property>
  <property fmtid="{D5CDD505-2E9C-101B-9397-08002B2CF9AE}" pid="3" name="MSIP_Label_29bb7c8b-3fd4-4dea-b697-0f2931e84efa_SetDate">
    <vt:lpwstr>2021-10-21T07:49:24Z</vt:lpwstr>
  </property>
  <property fmtid="{D5CDD505-2E9C-101B-9397-08002B2CF9AE}" pid="4" name="MSIP_Label_29bb7c8b-3fd4-4dea-b697-0f2931e84efa_Method">
    <vt:lpwstr>Privileged</vt:lpwstr>
  </property>
  <property fmtid="{D5CDD505-2E9C-101B-9397-08002B2CF9AE}" pid="5" name="MSIP_Label_29bb7c8b-3fd4-4dea-b697-0f2931e84efa_Name">
    <vt:lpwstr>29bb7c8b-3fd4-4dea-b697-0f2931e84efa</vt:lpwstr>
  </property>
  <property fmtid="{D5CDD505-2E9C-101B-9397-08002B2CF9AE}" pid="6" name="MSIP_Label_29bb7c8b-3fd4-4dea-b697-0f2931e84efa_SiteId">
    <vt:lpwstr>5d1a9f9d-201f-4a10-b983-451cf65cbc1e</vt:lpwstr>
  </property>
  <property fmtid="{D5CDD505-2E9C-101B-9397-08002B2CF9AE}" pid="7" name="MSIP_Label_29bb7c8b-3fd4-4dea-b697-0f2931e84efa_ActionId">
    <vt:lpwstr>02d14f02-a310-49e4-9ad3-2f94b5205de5</vt:lpwstr>
  </property>
  <property fmtid="{D5CDD505-2E9C-101B-9397-08002B2CF9AE}" pid="8" name="MSIP_Label_29bb7c8b-3fd4-4dea-b697-0f2931e84efa_ContentBits">
    <vt:lpwstr>0</vt:lpwstr>
  </property>
  <property fmtid="{D5CDD505-2E9C-101B-9397-08002B2CF9AE}" pid="9" name="ContentTypeId">
    <vt:lpwstr>0x010100B5543CAE2CE5B947A17C189208DB9530</vt:lpwstr>
  </property>
</Properties>
</file>